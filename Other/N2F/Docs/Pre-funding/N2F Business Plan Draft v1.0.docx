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2386" w:rsidRPr="00A709CB" w:rsidRDefault="00332386" w:rsidP="00AE089F">
      <w:pPr>
        <w:ind w:left="0"/>
        <w:jc w:val="both"/>
        <w:rPr>
          <w:rFonts w:cs="Arial"/>
        </w:rPr>
      </w:pPr>
    </w:p>
    <w:p w:rsidR="00332386" w:rsidRPr="00A709CB" w:rsidRDefault="00332386" w:rsidP="00AE089F">
      <w:pPr>
        <w:ind w:left="0"/>
        <w:jc w:val="both"/>
        <w:rPr>
          <w:rFonts w:cs="Arial"/>
        </w:rPr>
      </w:pPr>
    </w:p>
    <w:p w:rsidR="00332386" w:rsidRPr="00A709CB" w:rsidRDefault="00332386" w:rsidP="00AE089F">
      <w:pPr>
        <w:ind w:left="0"/>
        <w:jc w:val="both"/>
        <w:rPr>
          <w:rFonts w:cs="Arial"/>
        </w:rPr>
      </w:pPr>
    </w:p>
    <w:p w:rsidR="00332386" w:rsidRPr="00A709CB" w:rsidRDefault="00332386" w:rsidP="00AE089F">
      <w:pPr>
        <w:ind w:left="0"/>
        <w:jc w:val="both"/>
        <w:rPr>
          <w:rFonts w:cs="Arial"/>
          <w:b/>
        </w:rPr>
      </w:pPr>
    </w:p>
    <w:p w:rsidR="00332386" w:rsidRPr="00A709CB" w:rsidRDefault="00332386" w:rsidP="00AE089F">
      <w:pPr>
        <w:ind w:left="0"/>
        <w:jc w:val="both"/>
        <w:rPr>
          <w:rFonts w:cs="Arial"/>
          <w:b/>
        </w:rPr>
      </w:pPr>
    </w:p>
    <w:p w:rsidR="00DC554C" w:rsidRPr="00A709CB" w:rsidRDefault="00DC554C" w:rsidP="00AE089F">
      <w:pPr>
        <w:ind w:left="0"/>
        <w:jc w:val="both"/>
        <w:rPr>
          <w:rFonts w:cs="Arial"/>
          <w:b/>
        </w:rPr>
      </w:pPr>
    </w:p>
    <w:p w:rsidR="00DC554C" w:rsidRPr="00A709CB" w:rsidRDefault="00DC554C" w:rsidP="00AE089F">
      <w:pPr>
        <w:ind w:left="0"/>
        <w:jc w:val="both"/>
        <w:rPr>
          <w:rFonts w:cs="Arial"/>
          <w:b/>
        </w:rPr>
      </w:pPr>
    </w:p>
    <w:p w:rsidR="00DC554C" w:rsidRPr="00A709CB" w:rsidRDefault="00DC554C" w:rsidP="00AE089F">
      <w:pPr>
        <w:ind w:left="0"/>
        <w:jc w:val="both"/>
        <w:rPr>
          <w:rFonts w:cs="Arial"/>
          <w:b/>
        </w:rPr>
      </w:pPr>
    </w:p>
    <w:p w:rsidR="00356F9F" w:rsidRPr="00A709CB" w:rsidRDefault="00356F9F" w:rsidP="00AE089F">
      <w:pPr>
        <w:ind w:left="0"/>
        <w:jc w:val="both"/>
        <w:rPr>
          <w:rFonts w:cs="Arial"/>
          <w:b/>
        </w:rPr>
      </w:pPr>
    </w:p>
    <w:p w:rsidR="00356F9F" w:rsidRPr="00A709CB" w:rsidRDefault="00356F9F" w:rsidP="00AE089F">
      <w:pPr>
        <w:ind w:left="0"/>
        <w:jc w:val="both"/>
        <w:rPr>
          <w:rFonts w:cs="Arial"/>
          <w:b/>
        </w:rPr>
      </w:pPr>
    </w:p>
    <w:p w:rsidR="00356F9F" w:rsidRPr="00A709CB" w:rsidRDefault="00356F9F" w:rsidP="00AE089F">
      <w:pPr>
        <w:ind w:left="0"/>
        <w:jc w:val="both"/>
        <w:rPr>
          <w:rFonts w:cs="Arial"/>
          <w:b/>
        </w:rPr>
      </w:pPr>
    </w:p>
    <w:p w:rsidR="00356F9F" w:rsidRPr="00A709CB" w:rsidRDefault="00356F9F" w:rsidP="00AE089F">
      <w:pPr>
        <w:ind w:left="0"/>
        <w:jc w:val="both"/>
        <w:rPr>
          <w:rFonts w:cs="Arial"/>
          <w:b/>
        </w:rPr>
      </w:pPr>
    </w:p>
    <w:p w:rsidR="00627302" w:rsidRPr="00A709CB" w:rsidRDefault="00627302" w:rsidP="00AE089F">
      <w:pPr>
        <w:ind w:left="0"/>
        <w:jc w:val="both"/>
        <w:rPr>
          <w:rFonts w:cs="Arial"/>
          <w:b/>
        </w:rPr>
      </w:pPr>
    </w:p>
    <w:p w:rsidR="00542CAD" w:rsidRPr="00A709CB" w:rsidRDefault="00542CAD" w:rsidP="00AE089F">
      <w:pPr>
        <w:ind w:left="0"/>
        <w:jc w:val="both"/>
        <w:rPr>
          <w:rFonts w:cs="Arial"/>
          <w:b/>
        </w:rPr>
      </w:pPr>
    </w:p>
    <w:p w:rsidR="00596645" w:rsidRPr="00A709CB" w:rsidRDefault="00596645" w:rsidP="00AE089F">
      <w:pPr>
        <w:ind w:left="0"/>
        <w:jc w:val="both"/>
        <w:rPr>
          <w:rFonts w:cs="Arial"/>
          <w:b/>
        </w:rPr>
      </w:pPr>
    </w:p>
    <w:p w:rsidR="00787A78" w:rsidRPr="00A709CB" w:rsidRDefault="00A41F6B" w:rsidP="00AE089F">
      <w:pPr>
        <w:pStyle w:val="Pa4"/>
        <w:jc w:val="both"/>
        <w:rPr>
          <w:rFonts w:ascii="Arial" w:hAnsi="Arial" w:cs="Arial"/>
          <w:sz w:val="20"/>
          <w:szCs w:val="20"/>
        </w:rPr>
      </w:pPr>
      <w:r>
        <w:rPr>
          <w:rFonts w:ascii="Arial" w:hAnsi="Arial" w:cs="Arial"/>
          <w:noProof/>
          <w:sz w:val="20"/>
          <w:szCs w:val="20"/>
        </w:rPr>
        <w:drawing>
          <wp:inline distT="0" distB="0" distL="0" distR="0">
            <wp:extent cx="5838825" cy="498157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838825" cy="4981575"/>
                    </a:xfrm>
                    <a:prstGeom prst="rect">
                      <a:avLst/>
                    </a:prstGeom>
                    <a:noFill/>
                    <a:ln w="9525">
                      <a:noFill/>
                      <a:miter lim="800000"/>
                      <a:headEnd/>
                      <a:tailEnd/>
                    </a:ln>
                  </pic:spPr>
                </pic:pic>
              </a:graphicData>
            </a:graphic>
          </wp:inline>
        </w:drawing>
      </w:r>
      <w:r w:rsidR="00BB0415" w:rsidRPr="00A709CB">
        <w:rPr>
          <w:rFonts w:ascii="Arial" w:hAnsi="Arial" w:cs="Arial"/>
          <w:sz w:val="20"/>
          <w:szCs w:val="20"/>
        </w:rPr>
        <w:br w:type="page"/>
      </w:r>
    </w:p>
    <w:p w:rsidR="00787A78" w:rsidRPr="00A709CB" w:rsidRDefault="00787A78" w:rsidP="00AE089F">
      <w:pPr>
        <w:pStyle w:val="Pa4"/>
        <w:jc w:val="both"/>
        <w:rPr>
          <w:rFonts w:ascii="Arial" w:hAnsi="Arial" w:cs="Arial"/>
          <w:sz w:val="20"/>
          <w:szCs w:val="20"/>
        </w:rPr>
      </w:pPr>
    </w:p>
    <w:p w:rsidR="00787A78" w:rsidRPr="00A709CB" w:rsidRDefault="00787A78" w:rsidP="00AE089F">
      <w:pPr>
        <w:pStyle w:val="Pa4"/>
        <w:jc w:val="both"/>
        <w:rPr>
          <w:rFonts w:ascii="Arial" w:hAnsi="Arial" w:cs="Arial"/>
          <w:sz w:val="20"/>
          <w:szCs w:val="20"/>
        </w:rPr>
      </w:pPr>
      <w:r w:rsidRPr="00A709CB">
        <w:rPr>
          <w:rStyle w:val="A6"/>
          <w:rFonts w:ascii="Arial" w:hAnsi="Arial" w:cs="Arial"/>
          <w:sz w:val="20"/>
          <w:szCs w:val="20"/>
        </w:rPr>
        <w:t>CONFIDENTIAL</w:t>
      </w:r>
    </w:p>
    <w:p w:rsidR="00787A78" w:rsidRPr="00A709CB" w:rsidRDefault="00787A78" w:rsidP="00AE089F">
      <w:pPr>
        <w:pStyle w:val="Default"/>
        <w:jc w:val="both"/>
        <w:outlineLvl w:val="0"/>
        <w:rPr>
          <w:rFonts w:ascii="Arial" w:hAnsi="Arial" w:cs="Arial"/>
          <w:b/>
          <w:sz w:val="20"/>
          <w:szCs w:val="20"/>
        </w:rPr>
      </w:pPr>
      <w:bookmarkStart w:id="0" w:name="_Toc171606611"/>
      <w:bookmarkStart w:id="1" w:name="_Toc172286205"/>
      <w:bookmarkStart w:id="2" w:name="_Toc172286235"/>
      <w:bookmarkStart w:id="3" w:name="_Toc172286298"/>
      <w:bookmarkStart w:id="4" w:name="_Toc172286418"/>
      <w:bookmarkStart w:id="5" w:name="_Toc172511886"/>
      <w:bookmarkStart w:id="6" w:name="_Toc172615268"/>
      <w:bookmarkStart w:id="7" w:name="_Toc172965976"/>
      <w:r w:rsidRPr="00A709CB">
        <w:rPr>
          <w:rFonts w:ascii="Arial" w:hAnsi="Arial" w:cs="Arial"/>
          <w:b/>
          <w:sz w:val="20"/>
          <w:szCs w:val="20"/>
        </w:rPr>
        <w:t>Next2Friends Limited Confidentiality Agreement</w:t>
      </w:r>
      <w:bookmarkEnd w:id="0"/>
      <w:bookmarkEnd w:id="1"/>
      <w:bookmarkEnd w:id="2"/>
      <w:bookmarkEnd w:id="3"/>
      <w:bookmarkEnd w:id="4"/>
      <w:bookmarkEnd w:id="5"/>
      <w:bookmarkEnd w:id="6"/>
      <w:bookmarkEnd w:id="7"/>
    </w:p>
    <w:p w:rsidR="00787A78" w:rsidRPr="00A709CB" w:rsidRDefault="00787A78" w:rsidP="00AE089F">
      <w:pPr>
        <w:pStyle w:val="Default"/>
        <w:jc w:val="both"/>
        <w:rPr>
          <w:rFonts w:ascii="Arial" w:hAnsi="Arial" w:cs="Arial"/>
          <w:sz w:val="20"/>
          <w:szCs w:val="20"/>
        </w:rPr>
      </w:pPr>
      <w:r w:rsidRPr="00A709CB">
        <w:rPr>
          <w:rFonts w:ascii="Arial" w:hAnsi="Arial" w:cs="Arial"/>
          <w:sz w:val="20"/>
          <w:szCs w:val="20"/>
        </w:rPr>
        <w:br/>
        <w:t xml:space="preserve">The undersigned reader acknowledges that the information provided by Next2Friends Limited (A Company incorporated within the </w:t>
      </w:r>
      <w:smartTag w:uri="urn:schemas-microsoft-com:office:smarttags" w:element="country-region">
        <w:smartTag w:uri="urn:schemas-microsoft-com:office:smarttags" w:element="place">
          <w:r w:rsidRPr="00A709CB">
            <w:rPr>
              <w:rFonts w:ascii="Arial" w:hAnsi="Arial" w:cs="Arial"/>
              <w:sz w:val="20"/>
              <w:szCs w:val="20"/>
            </w:rPr>
            <w:t>UK</w:t>
          </w:r>
        </w:smartTag>
      </w:smartTag>
      <w:r w:rsidRPr="00A709CB">
        <w:rPr>
          <w:rFonts w:ascii="Arial" w:hAnsi="Arial" w:cs="Arial"/>
          <w:sz w:val="20"/>
          <w:szCs w:val="20"/>
        </w:rPr>
        <w:t>) in this business plan is proprietary and confidential; therefore, the reader agrees not to use this business plan or any information contained in this business plan for any purpose except to evaluate Next2Friends Limited. and any disclosure by reader of this business plan or any such information to anyone is prohibited without the express written permission of the Chief Executive Officer of Next2Friends Limited Roy Shelton.</w:t>
      </w:r>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Default"/>
        <w:jc w:val="both"/>
        <w:rPr>
          <w:rFonts w:ascii="Arial" w:hAnsi="Arial" w:cs="Arial"/>
          <w:sz w:val="20"/>
          <w:szCs w:val="20"/>
        </w:rPr>
      </w:pPr>
      <w:r w:rsidRPr="00A709CB">
        <w:rPr>
          <w:rFonts w:ascii="Arial" w:hAnsi="Arial" w:cs="Arial"/>
          <w:sz w:val="20"/>
          <w:szCs w:val="20"/>
        </w:rPr>
        <w:t xml:space="preserve">The reader acknowledges and agrees that the information furnished in the Business Plan is in all respects confidential in nature, other than information which is or becomes in the public domain by other means and through no act or omission of reader. The disclosure or unauthorized use of any such information may cause serious harm and damage to the business and prospects of </w:t>
      </w:r>
      <w:r w:rsidR="00762EEC" w:rsidRPr="00A709CB">
        <w:rPr>
          <w:rFonts w:ascii="Arial" w:hAnsi="Arial" w:cs="Arial"/>
          <w:sz w:val="20"/>
          <w:szCs w:val="20"/>
        </w:rPr>
        <w:t xml:space="preserve">Next2Friends Limited </w:t>
      </w:r>
      <w:r w:rsidRPr="00A709CB">
        <w:rPr>
          <w:rFonts w:ascii="Arial" w:hAnsi="Arial" w:cs="Arial"/>
          <w:sz w:val="20"/>
          <w:szCs w:val="20"/>
        </w:rPr>
        <w:t xml:space="preserve">and, in addition to any monetary damages to which </w:t>
      </w:r>
      <w:r w:rsidR="00762EEC" w:rsidRPr="00A709CB">
        <w:rPr>
          <w:rFonts w:ascii="Arial" w:hAnsi="Arial" w:cs="Arial"/>
          <w:sz w:val="20"/>
          <w:szCs w:val="20"/>
        </w:rPr>
        <w:t xml:space="preserve">Next2Friends Limited </w:t>
      </w:r>
      <w:r w:rsidRPr="00A709CB">
        <w:rPr>
          <w:rFonts w:ascii="Arial" w:hAnsi="Arial" w:cs="Arial"/>
          <w:sz w:val="20"/>
          <w:szCs w:val="20"/>
        </w:rPr>
        <w:t xml:space="preserve">may be entitled, </w:t>
      </w:r>
      <w:r w:rsidR="00762EEC" w:rsidRPr="00A709CB">
        <w:rPr>
          <w:rFonts w:ascii="Arial" w:hAnsi="Arial" w:cs="Arial"/>
          <w:sz w:val="20"/>
          <w:szCs w:val="20"/>
        </w:rPr>
        <w:t xml:space="preserve">Next2Friends Limited </w:t>
      </w:r>
      <w:r w:rsidRPr="00A709CB">
        <w:rPr>
          <w:rFonts w:ascii="Arial" w:hAnsi="Arial" w:cs="Arial"/>
          <w:sz w:val="20"/>
          <w:szCs w:val="20"/>
        </w:rPr>
        <w:t>shall be entitled to exercise any and all equitable remedies available to it, including but not limited to injunctive relief, without the necessity of posting any bond.</w:t>
      </w:r>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Default"/>
        <w:jc w:val="both"/>
        <w:rPr>
          <w:rFonts w:ascii="Arial" w:hAnsi="Arial" w:cs="Arial"/>
          <w:sz w:val="20"/>
          <w:szCs w:val="20"/>
        </w:rPr>
      </w:pPr>
      <w:r w:rsidRPr="00A709CB">
        <w:rPr>
          <w:rFonts w:ascii="Arial" w:hAnsi="Arial" w:cs="Arial"/>
          <w:sz w:val="20"/>
          <w:szCs w:val="20"/>
        </w:rPr>
        <w:t xml:space="preserve">Upon request, this document is to be immediately returned to </w:t>
      </w:r>
      <w:r w:rsidR="00762EEC" w:rsidRPr="00A709CB">
        <w:rPr>
          <w:rFonts w:ascii="Arial" w:hAnsi="Arial" w:cs="Arial"/>
          <w:sz w:val="20"/>
          <w:szCs w:val="20"/>
        </w:rPr>
        <w:t>Next2Friends Limited</w:t>
      </w:r>
      <w:r w:rsidRPr="00A709CB">
        <w:rPr>
          <w:rFonts w:ascii="Arial" w:hAnsi="Arial" w:cs="Arial"/>
          <w:sz w:val="20"/>
          <w:szCs w:val="20"/>
        </w:rPr>
        <w:t xml:space="preserve">. This document is an internal business plan prepared by management </w:t>
      </w:r>
      <w:r w:rsidR="00762EEC" w:rsidRPr="00A709CB">
        <w:rPr>
          <w:rFonts w:ascii="Arial" w:hAnsi="Arial" w:cs="Arial"/>
          <w:sz w:val="20"/>
          <w:szCs w:val="20"/>
        </w:rPr>
        <w:t>Next2Friends Limited</w:t>
      </w:r>
      <w:r w:rsidRPr="00A709CB">
        <w:rPr>
          <w:rFonts w:ascii="Arial" w:hAnsi="Arial" w:cs="Arial"/>
          <w:sz w:val="20"/>
          <w:szCs w:val="20"/>
        </w:rPr>
        <w:t xml:space="preserve"> and does not constitute or imply any offer of any securities to anyone."</w:t>
      </w:r>
    </w:p>
    <w:p w:rsidR="00787A78" w:rsidRPr="00A709CB" w:rsidRDefault="00787A78" w:rsidP="00AE089F">
      <w:pPr>
        <w:pStyle w:val="Pa6"/>
        <w:jc w:val="both"/>
        <w:rPr>
          <w:rFonts w:ascii="Arial" w:hAnsi="Arial" w:cs="Arial"/>
          <w:color w:val="000000"/>
          <w:sz w:val="20"/>
          <w:szCs w:val="20"/>
        </w:rPr>
      </w:pPr>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Pa6"/>
        <w:jc w:val="both"/>
        <w:rPr>
          <w:rFonts w:ascii="Arial" w:hAnsi="Arial" w:cs="Arial"/>
          <w:color w:val="000000"/>
          <w:sz w:val="20"/>
          <w:szCs w:val="20"/>
        </w:rPr>
      </w:pPr>
      <w:r w:rsidRPr="00A709CB">
        <w:rPr>
          <w:rFonts w:ascii="Arial" w:hAnsi="Arial" w:cs="Arial"/>
          <w:color w:val="000000"/>
          <w:sz w:val="20"/>
          <w:szCs w:val="20"/>
        </w:rPr>
        <w:t xml:space="preserve">__________________________________   </w:t>
      </w:r>
      <w:r w:rsidRPr="00A709CB">
        <w:rPr>
          <w:rFonts w:ascii="Arial" w:hAnsi="Arial" w:cs="Arial"/>
          <w:color w:val="000000"/>
          <w:sz w:val="20"/>
          <w:szCs w:val="20"/>
        </w:rPr>
        <w:tab/>
        <w:t>______/______/_______</w:t>
      </w:r>
    </w:p>
    <w:p w:rsidR="00787A78" w:rsidRPr="00A709CB" w:rsidRDefault="00787A78" w:rsidP="00AE089F">
      <w:pPr>
        <w:pStyle w:val="Pa6"/>
        <w:jc w:val="both"/>
        <w:rPr>
          <w:rFonts w:ascii="Arial" w:hAnsi="Arial" w:cs="Arial"/>
          <w:color w:val="000000"/>
          <w:sz w:val="20"/>
          <w:szCs w:val="20"/>
        </w:rPr>
      </w:pPr>
      <w:r w:rsidRPr="00A709CB">
        <w:rPr>
          <w:rFonts w:ascii="Arial" w:hAnsi="Arial" w:cs="Arial"/>
          <w:color w:val="000000"/>
          <w:sz w:val="20"/>
          <w:szCs w:val="20"/>
        </w:rPr>
        <w:t xml:space="preserve">Signature </w:t>
      </w:r>
      <w:r w:rsidRPr="00A709CB">
        <w:rPr>
          <w:rFonts w:ascii="Arial" w:hAnsi="Arial" w:cs="Arial"/>
          <w:color w:val="000000"/>
          <w:sz w:val="20"/>
          <w:szCs w:val="20"/>
        </w:rPr>
        <w:tab/>
      </w:r>
      <w:r w:rsidRPr="00A709CB">
        <w:rPr>
          <w:rFonts w:ascii="Arial" w:hAnsi="Arial" w:cs="Arial"/>
          <w:color w:val="000000"/>
          <w:sz w:val="20"/>
          <w:szCs w:val="20"/>
        </w:rPr>
        <w:tab/>
      </w:r>
      <w:r w:rsidRPr="00A709CB">
        <w:rPr>
          <w:rFonts w:ascii="Arial" w:hAnsi="Arial" w:cs="Arial"/>
          <w:color w:val="000000"/>
          <w:sz w:val="20"/>
          <w:szCs w:val="20"/>
        </w:rPr>
        <w:tab/>
      </w:r>
      <w:r w:rsidRPr="00A709CB">
        <w:rPr>
          <w:rFonts w:ascii="Arial" w:hAnsi="Arial" w:cs="Arial"/>
          <w:color w:val="000000"/>
          <w:sz w:val="20"/>
          <w:szCs w:val="20"/>
        </w:rPr>
        <w:tab/>
      </w:r>
      <w:r w:rsidRPr="00A709CB">
        <w:rPr>
          <w:rFonts w:ascii="Arial" w:hAnsi="Arial" w:cs="Arial"/>
          <w:color w:val="000000"/>
          <w:sz w:val="20"/>
          <w:szCs w:val="20"/>
        </w:rPr>
        <w:tab/>
      </w:r>
      <w:r w:rsidRPr="00A709CB">
        <w:rPr>
          <w:rFonts w:ascii="Arial" w:hAnsi="Arial" w:cs="Arial"/>
          <w:color w:val="000000"/>
          <w:sz w:val="20"/>
          <w:szCs w:val="20"/>
        </w:rPr>
        <w:tab/>
        <w:t>Date</w:t>
      </w:r>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Pa6"/>
        <w:jc w:val="both"/>
        <w:rPr>
          <w:rFonts w:ascii="Arial" w:hAnsi="Arial" w:cs="Arial"/>
          <w:color w:val="000000"/>
          <w:sz w:val="20"/>
          <w:szCs w:val="20"/>
        </w:rPr>
      </w:pPr>
    </w:p>
    <w:p w:rsidR="00787A78" w:rsidRPr="00A709CB" w:rsidRDefault="00787A78" w:rsidP="00AE089F">
      <w:pPr>
        <w:pStyle w:val="Pa6"/>
        <w:jc w:val="both"/>
        <w:rPr>
          <w:rFonts w:ascii="Arial" w:hAnsi="Arial" w:cs="Arial"/>
          <w:color w:val="000000"/>
          <w:sz w:val="20"/>
          <w:szCs w:val="20"/>
        </w:rPr>
      </w:pPr>
      <w:r w:rsidRPr="00A709CB">
        <w:rPr>
          <w:rFonts w:ascii="Arial" w:hAnsi="Arial" w:cs="Arial"/>
          <w:color w:val="000000"/>
          <w:sz w:val="20"/>
          <w:szCs w:val="20"/>
        </w:rPr>
        <w:t>____</w:t>
      </w:r>
      <w:r w:rsidR="00762EEC" w:rsidRPr="00A709CB">
        <w:rPr>
          <w:rFonts w:ascii="Arial" w:hAnsi="Arial" w:cs="Arial"/>
          <w:color w:val="000000"/>
          <w:sz w:val="20"/>
          <w:szCs w:val="20"/>
        </w:rPr>
        <w:t xml:space="preserve">_________________           </w:t>
      </w:r>
      <w:r w:rsidR="00762EEC" w:rsidRPr="00A709CB">
        <w:rPr>
          <w:rFonts w:ascii="Arial" w:hAnsi="Arial" w:cs="Arial"/>
          <w:color w:val="000000"/>
          <w:sz w:val="20"/>
          <w:szCs w:val="20"/>
        </w:rPr>
        <w:tab/>
      </w:r>
      <w:r w:rsidR="00153ABE">
        <w:rPr>
          <w:rFonts w:ascii="Arial" w:hAnsi="Arial" w:cs="Arial"/>
          <w:color w:val="000000"/>
          <w:sz w:val="20"/>
          <w:szCs w:val="20"/>
        </w:rPr>
        <w:t xml:space="preserve">            </w:t>
      </w:r>
      <w:r w:rsidRPr="00A709CB">
        <w:rPr>
          <w:rFonts w:ascii="Arial" w:hAnsi="Arial" w:cs="Arial"/>
          <w:color w:val="000000"/>
          <w:sz w:val="20"/>
          <w:szCs w:val="20"/>
        </w:rPr>
        <w:t>__________</w:t>
      </w:r>
    </w:p>
    <w:p w:rsidR="00787A78" w:rsidRPr="00A709CB" w:rsidRDefault="00787A78" w:rsidP="000A3B01">
      <w:pPr>
        <w:ind w:left="0"/>
        <w:rPr>
          <w:rFonts w:cs="Arial"/>
        </w:rPr>
      </w:pPr>
      <w:r w:rsidRPr="00A709CB">
        <w:rPr>
          <w:rFonts w:cs="Arial"/>
          <w:color w:val="000000"/>
        </w:rPr>
        <w:t>Name (typed or printed)</w:t>
      </w:r>
      <w:r w:rsidRPr="00A709CB">
        <w:rPr>
          <w:rFonts w:cs="Arial"/>
          <w:color w:val="000000"/>
        </w:rPr>
        <w:tab/>
      </w:r>
      <w:r w:rsidRPr="00A709CB">
        <w:rPr>
          <w:rFonts w:cs="Arial"/>
          <w:color w:val="000000"/>
        </w:rPr>
        <w:tab/>
      </w:r>
      <w:r w:rsidRPr="00A709CB">
        <w:rPr>
          <w:rFonts w:cs="Arial"/>
          <w:color w:val="000000"/>
        </w:rPr>
        <w:tab/>
      </w:r>
      <w:r w:rsidRPr="00A709CB">
        <w:rPr>
          <w:rFonts w:cs="Arial"/>
          <w:color w:val="000000"/>
        </w:rPr>
        <w:tab/>
        <w:t>BP Plan Number</w:t>
      </w:r>
      <w:r w:rsidR="00195D58" w:rsidRPr="00A709CB">
        <w:rPr>
          <w:rFonts w:cs="Arial"/>
        </w:rPr>
        <w:br w:type="page"/>
      </w:r>
    </w:p>
    <w:p w:rsidR="00787A78" w:rsidRPr="00A709CB" w:rsidRDefault="00787A78" w:rsidP="00AE089F">
      <w:pPr>
        <w:pStyle w:val="Default"/>
        <w:jc w:val="both"/>
        <w:outlineLvl w:val="0"/>
        <w:rPr>
          <w:rFonts w:ascii="Arial" w:hAnsi="Arial" w:cs="Arial"/>
          <w:b/>
          <w:sz w:val="20"/>
          <w:szCs w:val="20"/>
        </w:rPr>
      </w:pPr>
      <w:bookmarkStart w:id="8" w:name="_Toc171606612"/>
      <w:bookmarkStart w:id="9" w:name="_Toc172286236"/>
      <w:bookmarkStart w:id="10" w:name="_Toc172286299"/>
      <w:bookmarkStart w:id="11" w:name="_Toc172286419"/>
      <w:bookmarkStart w:id="12" w:name="_Toc172511887"/>
      <w:bookmarkStart w:id="13" w:name="_Toc172615269"/>
      <w:bookmarkStart w:id="14" w:name="_Toc172965977"/>
      <w:r w:rsidRPr="00A709CB">
        <w:rPr>
          <w:rFonts w:ascii="Arial" w:hAnsi="Arial" w:cs="Arial"/>
          <w:b/>
          <w:sz w:val="20"/>
          <w:szCs w:val="20"/>
        </w:rPr>
        <w:lastRenderedPageBreak/>
        <w:t>ATTENTION: IMPORTANT INFORMATION. PLEASE READ CAREFULLY.</w:t>
      </w:r>
      <w:bookmarkEnd w:id="8"/>
      <w:bookmarkEnd w:id="9"/>
      <w:bookmarkEnd w:id="10"/>
      <w:bookmarkEnd w:id="11"/>
      <w:bookmarkEnd w:id="12"/>
      <w:bookmarkEnd w:id="13"/>
      <w:bookmarkEnd w:id="14"/>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Default"/>
        <w:jc w:val="both"/>
        <w:rPr>
          <w:rFonts w:ascii="Arial" w:hAnsi="Arial" w:cs="Arial"/>
          <w:sz w:val="20"/>
          <w:szCs w:val="20"/>
        </w:rPr>
      </w:pPr>
      <w:r w:rsidRPr="00A709CB">
        <w:rPr>
          <w:rFonts w:ascii="Arial" w:hAnsi="Arial" w:cs="Arial"/>
          <w:sz w:val="20"/>
          <w:szCs w:val="20"/>
        </w:rPr>
        <w:t xml:space="preserve">This Business Plan has been prepared solely for the benefit of management of </w:t>
      </w:r>
      <w:r w:rsidR="006611A8" w:rsidRPr="00A709CB">
        <w:rPr>
          <w:rFonts w:ascii="Arial" w:hAnsi="Arial" w:cs="Arial"/>
          <w:sz w:val="20"/>
          <w:szCs w:val="20"/>
        </w:rPr>
        <w:t xml:space="preserve">Next2Friends Limited </w:t>
      </w:r>
      <w:r w:rsidRPr="00A709CB">
        <w:rPr>
          <w:rFonts w:ascii="Arial" w:hAnsi="Arial" w:cs="Arial"/>
          <w:sz w:val="20"/>
          <w:szCs w:val="20"/>
        </w:rPr>
        <w:t>a</w:t>
      </w:r>
      <w:r w:rsidR="006611A8" w:rsidRPr="00A709CB">
        <w:rPr>
          <w:rFonts w:ascii="Arial" w:hAnsi="Arial" w:cs="Arial"/>
          <w:sz w:val="20"/>
          <w:szCs w:val="20"/>
        </w:rPr>
        <w:t xml:space="preserve"> company registered in </w:t>
      </w:r>
      <w:smartTag w:uri="urn:schemas-microsoft-com:office:smarttags" w:element="country-region">
        <w:smartTag w:uri="urn:schemas-microsoft-com:office:smarttags" w:element="place">
          <w:r w:rsidR="006611A8" w:rsidRPr="00A709CB">
            <w:rPr>
              <w:rFonts w:ascii="Arial" w:hAnsi="Arial" w:cs="Arial"/>
              <w:sz w:val="20"/>
              <w:szCs w:val="20"/>
            </w:rPr>
            <w:t>England</w:t>
          </w:r>
        </w:smartTag>
      </w:smartTag>
      <w:r w:rsidRPr="00A709CB">
        <w:rPr>
          <w:rFonts w:ascii="Arial" w:hAnsi="Arial" w:cs="Arial"/>
          <w:sz w:val="20"/>
          <w:szCs w:val="20"/>
        </w:rPr>
        <w:t xml:space="preserve"> (the “Company”) and the information contained herein may be used only for strategic planning purposes by management of the Company. The reproduction or distribution of this Business Plan in whole or in part, the divulgence of any of its contents, or the use of the contents hereof for any purpose other than for strategic planning purposes by management of the Company is prohibited. The existence and nature of all conversations regarding the Company must be kept strictly confidential. By acceptance of this Business Plan, you hereby agree to comply with the foregoing and the following restrictions. If you are unwilling to be bound by such restrictions, you must return the Business Plan to the President of the Company without further review, and without retaining any copies of the Business Plan.</w:t>
      </w:r>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Default"/>
        <w:jc w:val="both"/>
        <w:rPr>
          <w:rFonts w:ascii="Arial" w:hAnsi="Arial" w:cs="Arial"/>
          <w:sz w:val="20"/>
          <w:szCs w:val="20"/>
        </w:rPr>
      </w:pPr>
      <w:r w:rsidRPr="00A709CB">
        <w:rPr>
          <w:rFonts w:ascii="Arial" w:hAnsi="Arial" w:cs="Arial"/>
          <w:sz w:val="20"/>
          <w:szCs w:val="20"/>
        </w:rPr>
        <w:t>The information presented herein was prepared solely by the Company. This Business Plan does not purport to be all-inclusive or to contain all of the information about the Company that someone may desire in investigating the Company. Nothing contained herein is, or should be relied on as, a promise as to the future performance of the Company.</w:t>
      </w:r>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Default"/>
        <w:jc w:val="both"/>
        <w:rPr>
          <w:rFonts w:ascii="Arial" w:hAnsi="Arial" w:cs="Arial"/>
          <w:sz w:val="20"/>
          <w:szCs w:val="20"/>
        </w:rPr>
      </w:pPr>
      <w:r w:rsidRPr="00A709CB">
        <w:rPr>
          <w:rFonts w:ascii="Arial" w:hAnsi="Arial" w:cs="Arial"/>
          <w:sz w:val="20"/>
          <w:szCs w:val="20"/>
        </w:rPr>
        <w:t>This Business Plan speaks as of its respective date. Neither the delivery of this Business Plan nor any sale made hereunder shall, under any circumstances, create any implication that there has been no change in the affairs of the Company after the respective dates as of which information is provided herein.</w:t>
      </w:r>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Default"/>
        <w:jc w:val="both"/>
        <w:rPr>
          <w:rFonts w:ascii="Arial" w:hAnsi="Arial" w:cs="Arial"/>
          <w:sz w:val="20"/>
          <w:szCs w:val="20"/>
        </w:rPr>
      </w:pPr>
      <w:r w:rsidRPr="00A709CB">
        <w:rPr>
          <w:rFonts w:ascii="Arial" w:hAnsi="Arial" w:cs="Arial"/>
          <w:sz w:val="20"/>
          <w:szCs w:val="20"/>
        </w:rPr>
        <w:t xml:space="preserve">No person has been authorized to give any information or make any representations in connection with this Business Plan and, if given or made, such information or representations must not be relied upon as being authorized by the Company. </w:t>
      </w:r>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Default"/>
        <w:jc w:val="both"/>
        <w:rPr>
          <w:rFonts w:ascii="Arial" w:hAnsi="Arial" w:cs="Arial"/>
          <w:sz w:val="20"/>
          <w:szCs w:val="20"/>
        </w:rPr>
      </w:pPr>
      <w:r w:rsidRPr="00A709CB">
        <w:rPr>
          <w:rFonts w:ascii="Arial" w:hAnsi="Arial" w:cs="Arial"/>
          <w:sz w:val="20"/>
          <w:szCs w:val="20"/>
        </w:rPr>
        <w:t>THIS BUSINESS PLAN CONTAINS CONFIDENTIAL AND PROPRIETARY INFORMATION OF THE COMPANY. THIS BUSINESS PLAN AND THE CONTENTS THEREOF ARE FOR INTERNAL CORPORATE USE ONLY BY MANAGEMENT OF THE COMPANY.</w:t>
      </w:r>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Default"/>
        <w:jc w:val="both"/>
        <w:rPr>
          <w:rFonts w:ascii="Arial" w:hAnsi="Arial" w:cs="Arial"/>
          <w:sz w:val="20"/>
          <w:szCs w:val="20"/>
        </w:rPr>
      </w:pPr>
      <w:r w:rsidRPr="00A709CB">
        <w:rPr>
          <w:rFonts w:ascii="Arial" w:hAnsi="Arial" w:cs="Arial"/>
          <w:sz w:val="20"/>
          <w:szCs w:val="20"/>
        </w:rPr>
        <w:t>THIS BUSINESS PLAN DOES NOT CONSTITUTE AN OFFER TO SELL OR A SOLICITATION OF AN OFFER TO PURCHASE ANY SECURITIES OF THE COMPANY.</w:t>
      </w:r>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Default"/>
        <w:jc w:val="both"/>
        <w:rPr>
          <w:rFonts w:ascii="Arial" w:hAnsi="Arial" w:cs="Arial"/>
          <w:sz w:val="20"/>
          <w:szCs w:val="20"/>
        </w:rPr>
      </w:pPr>
      <w:r w:rsidRPr="00A709CB">
        <w:rPr>
          <w:rFonts w:ascii="Arial" w:hAnsi="Arial" w:cs="Arial"/>
          <w:sz w:val="20"/>
          <w:szCs w:val="20"/>
        </w:rPr>
        <w:t>NO REPRESENTATION OR WARRANTY, EXPRESS OR IMPLIED, IS MADE AS TO THE ACCURACY OR COMPLETENESS OF THE INFORMATION SET FORTH IN THIS BUSINESS PLAN, AND NOTHING CONTAINED IN THIS BUSINESS PLAN IS, OR SHALL BE RELIED ON AS, A PROMISE OR REPRESENTATION MADE TO ANYONE, WHETHER AS TO THE PAST OR THE FUTURE.</w:t>
      </w:r>
    </w:p>
    <w:p w:rsidR="00787A78" w:rsidRPr="00A709CB" w:rsidRDefault="00787A78" w:rsidP="00AE089F">
      <w:pPr>
        <w:pStyle w:val="Default"/>
        <w:jc w:val="both"/>
        <w:rPr>
          <w:rFonts w:ascii="Arial" w:hAnsi="Arial" w:cs="Arial"/>
          <w:sz w:val="20"/>
          <w:szCs w:val="20"/>
        </w:rPr>
      </w:pPr>
    </w:p>
    <w:p w:rsidR="00787A78" w:rsidRPr="00A709CB" w:rsidRDefault="00787A78" w:rsidP="00AE089F">
      <w:pPr>
        <w:pStyle w:val="Default"/>
        <w:jc w:val="both"/>
        <w:rPr>
          <w:rFonts w:ascii="Arial" w:hAnsi="Arial" w:cs="Arial"/>
          <w:sz w:val="20"/>
          <w:szCs w:val="20"/>
        </w:rPr>
      </w:pPr>
      <w:r w:rsidRPr="00A709CB">
        <w:rPr>
          <w:rFonts w:ascii="Arial" w:hAnsi="Arial" w:cs="Arial"/>
          <w:sz w:val="20"/>
          <w:szCs w:val="20"/>
        </w:rPr>
        <w:t>THIS BUSINESS PLAN CONTAINS FORWARD-LOOKING STATEMENTS AND INFORMATION, INCLUDING FINANCIAL PROJECTIONS. SUCH STATEMENTS AND INFORMATION RELATE TO FUTURE EVENTS OR THE FUTURE FINANCIAL PERFORMANCE OF THE COMPANY. DUE TO VARIOUS RISKS AND UNCERTAINTIES, BOTH SPECIFIC AND GENERAL, TO WHICH THE COMPANY IS OR MAY BE SUBJECT (INCLUDING, AMONG OTHERS, RISKS RESULTING FROM ECONOMIC AND MARKET CONDITIONS, ACCURATELY FORECASTING OPERATING AND CAPITAL EXPENDITURES AND COSTS, COMPETITIVE ACTIVITIES, UNCERTAINTIES OF LITIGATION AND OTHER BUSINESS CONDITIONS), THE ACTUAL RESULTS OF THE COMPANY COULD DIFFER MATERIALLY AND ADVERSELY FROM THOSE SET FORTH IN THE FORWARD-LOOKING STATEMENTS, FINANCIAL PROJECTIONS AND OTHER INFORMATION SET FORTH HEREIN.</w:t>
      </w:r>
    </w:p>
    <w:p w:rsidR="00CC4DAF" w:rsidRPr="00A709CB" w:rsidRDefault="00CC4DAF" w:rsidP="00AE089F">
      <w:pPr>
        <w:ind w:left="0"/>
        <w:jc w:val="both"/>
        <w:rPr>
          <w:rFonts w:cs="Arial"/>
        </w:rPr>
      </w:pPr>
    </w:p>
    <w:p w:rsidR="00DF549E" w:rsidRPr="00A709CB" w:rsidRDefault="00C13B3B" w:rsidP="00AE089F">
      <w:pPr>
        <w:ind w:left="0"/>
        <w:jc w:val="both"/>
        <w:rPr>
          <w:rFonts w:cs="Arial"/>
          <w:b/>
        </w:rPr>
      </w:pPr>
      <w:r w:rsidRPr="00A709CB">
        <w:rPr>
          <w:rFonts w:cs="Arial"/>
        </w:rPr>
        <w:br w:type="page"/>
      </w:r>
      <w:r w:rsidR="00532778" w:rsidRPr="00A709CB">
        <w:rPr>
          <w:rFonts w:cs="Arial"/>
          <w:b/>
        </w:rPr>
        <w:lastRenderedPageBreak/>
        <w:t xml:space="preserve"> </w:t>
      </w:r>
    </w:p>
    <w:p w:rsidR="00DF549E" w:rsidRPr="00A709CB" w:rsidRDefault="00DF549E" w:rsidP="00AE089F">
      <w:pPr>
        <w:ind w:left="0"/>
        <w:jc w:val="both"/>
        <w:rPr>
          <w:rFonts w:cs="Arial"/>
          <w:b/>
        </w:rPr>
      </w:pPr>
    </w:p>
    <w:p w:rsidR="00F74917" w:rsidRPr="00A709CB" w:rsidRDefault="00DF549E" w:rsidP="00DF549E">
      <w:pPr>
        <w:ind w:left="0"/>
        <w:rPr>
          <w:rFonts w:cs="Arial"/>
          <w:b/>
        </w:rPr>
      </w:pPr>
      <w:r w:rsidRPr="00A709CB">
        <w:rPr>
          <w:rFonts w:cs="Arial"/>
          <w:b/>
        </w:rPr>
        <w:t>TABLE OF CONTENTS</w:t>
      </w:r>
    </w:p>
    <w:p w:rsidR="00DF549E" w:rsidRPr="00A709CB" w:rsidRDefault="00DF549E" w:rsidP="00DF549E">
      <w:pPr>
        <w:ind w:left="0"/>
        <w:rPr>
          <w:rFonts w:cs="Arial"/>
        </w:rPr>
      </w:pPr>
    </w:p>
    <w:p w:rsidR="002111EB" w:rsidRDefault="00532778" w:rsidP="002111EB">
      <w:pPr>
        <w:pStyle w:val="TOC1"/>
        <w:rPr>
          <w:rFonts w:ascii="Times New Roman" w:hAnsi="Times New Roman"/>
          <w:noProof/>
          <w:spacing w:val="0"/>
          <w:sz w:val="24"/>
          <w:szCs w:val="24"/>
        </w:rPr>
      </w:pPr>
      <w:r w:rsidRPr="00A709CB">
        <w:fldChar w:fldCharType="begin"/>
      </w:r>
      <w:r w:rsidRPr="00A709CB">
        <w:instrText xml:space="preserve"> TOC \o "1-3" \h \z \u </w:instrText>
      </w:r>
      <w:r w:rsidRPr="00A709CB">
        <w:fldChar w:fldCharType="separate"/>
      </w:r>
      <w:hyperlink w:anchor="_Toc172965976" w:history="1">
        <w:r w:rsidR="002111EB" w:rsidRPr="007A07D4">
          <w:rPr>
            <w:rStyle w:val="Hyperlink"/>
            <w:rFonts w:cs="Arial"/>
            <w:b/>
            <w:noProof/>
          </w:rPr>
          <w:t>Next2Friends Limited Confidentiality Agreement</w:t>
        </w:r>
        <w:r w:rsidR="002111EB">
          <w:rPr>
            <w:noProof/>
            <w:webHidden/>
          </w:rPr>
          <w:tab/>
        </w:r>
        <w:r w:rsidR="002111EB">
          <w:rPr>
            <w:noProof/>
            <w:webHidden/>
          </w:rPr>
          <w:fldChar w:fldCharType="begin"/>
        </w:r>
        <w:r w:rsidR="002111EB">
          <w:rPr>
            <w:noProof/>
            <w:webHidden/>
          </w:rPr>
          <w:instrText xml:space="preserve"> PAGEREF _Toc172965976 \h </w:instrText>
        </w:r>
        <w:r w:rsidR="00D0350C">
          <w:rPr>
            <w:noProof/>
          </w:rPr>
        </w:r>
        <w:r w:rsidR="002111EB">
          <w:rPr>
            <w:noProof/>
            <w:webHidden/>
          </w:rPr>
          <w:fldChar w:fldCharType="separate"/>
        </w:r>
        <w:r w:rsidR="00B203E9">
          <w:rPr>
            <w:noProof/>
            <w:webHidden/>
          </w:rPr>
          <w:t>2</w:t>
        </w:r>
        <w:r w:rsidR="002111EB">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77" w:history="1">
        <w:r w:rsidRPr="007A07D4">
          <w:rPr>
            <w:rStyle w:val="Hyperlink"/>
            <w:rFonts w:cs="Arial"/>
            <w:b/>
            <w:noProof/>
          </w:rPr>
          <w:t>ATTENTION: IMPORTANT INFORMATION. PLEASE READ CAREFULLY.</w:t>
        </w:r>
        <w:r>
          <w:rPr>
            <w:noProof/>
            <w:webHidden/>
          </w:rPr>
          <w:tab/>
        </w:r>
        <w:r>
          <w:rPr>
            <w:noProof/>
            <w:webHidden/>
          </w:rPr>
          <w:fldChar w:fldCharType="begin"/>
        </w:r>
        <w:r>
          <w:rPr>
            <w:noProof/>
            <w:webHidden/>
          </w:rPr>
          <w:instrText xml:space="preserve"> PAGEREF _Toc172965977 \h </w:instrText>
        </w:r>
        <w:r w:rsidR="00D0350C">
          <w:rPr>
            <w:noProof/>
          </w:rPr>
        </w:r>
        <w:r>
          <w:rPr>
            <w:noProof/>
            <w:webHidden/>
          </w:rPr>
          <w:fldChar w:fldCharType="separate"/>
        </w:r>
        <w:r w:rsidR="00B203E9">
          <w:rPr>
            <w:noProof/>
            <w:webHidden/>
          </w:rPr>
          <w:t>3</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78" w:history="1">
        <w:r w:rsidRPr="007A07D4">
          <w:rPr>
            <w:rStyle w:val="Hyperlink"/>
            <w:rFonts w:cs="Arial"/>
            <w:noProof/>
          </w:rPr>
          <w:t>Executive Summary</w:t>
        </w:r>
        <w:r>
          <w:rPr>
            <w:noProof/>
            <w:webHidden/>
          </w:rPr>
          <w:tab/>
        </w:r>
        <w:r>
          <w:rPr>
            <w:noProof/>
            <w:webHidden/>
          </w:rPr>
          <w:fldChar w:fldCharType="begin"/>
        </w:r>
        <w:r>
          <w:rPr>
            <w:noProof/>
            <w:webHidden/>
          </w:rPr>
          <w:instrText xml:space="preserve"> PAGEREF _Toc172965978 \h </w:instrText>
        </w:r>
        <w:r w:rsidR="00D0350C">
          <w:rPr>
            <w:noProof/>
          </w:rPr>
        </w:r>
        <w:r>
          <w:rPr>
            <w:noProof/>
            <w:webHidden/>
          </w:rPr>
          <w:fldChar w:fldCharType="separate"/>
        </w:r>
        <w:r w:rsidR="00B203E9">
          <w:rPr>
            <w:noProof/>
            <w:webHidden/>
          </w:rPr>
          <w:t>5</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79" w:history="1">
        <w:r w:rsidRPr="007A07D4">
          <w:rPr>
            <w:rStyle w:val="Hyperlink"/>
            <w:rFonts w:cs="Arial"/>
            <w:noProof/>
          </w:rPr>
          <w:t>Aims and Objectives of Next2Friends</w:t>
        </w:r>
        <w:r>
          <w:rPr>
            <w:noProof/>
            <w:webHidden/>
          </w:rPr>
          <w:tab/>
        </w:r>
        <w:r>
          <w:rPr>
            <w:noProof/>
            <w:webHidden/>
          </w:rPr>
          <w:fldChar w:fldCharType="begin"/>
        </w:r>
        <w:r>
          <w:rPr>
            <w:noProof/>
            <w:webHidden/>
          </w:rPr>
          <w:instrText xml:space="preserve"> PAGEREF _Toc172965979 \h </w:instrText>
        </w:r>
        <w:r w:rsidR="00D0350C">
          <w:rPr>
            <w:noProof/>
          </w:rPr>
        </w:r>
        <w:r>
          <w:rPr>
            <w:noProof/>
            <w:webHidden/>
          </w:rPr>
          <w:fldChar w:fldCharType="separate"/>
        </w:r>
        <w:r w:rsidR="00B203E9">
          <w:rPr>
            <w:noProof/>
            <w:webHidden/>
          </w:rPr>
          <w:t>10</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80" w:history="1">
        <w:r w:rsidRPr="007A07D4">
          <w:rPr>
            <w:rStyle w:val="Hyperlink"/>
            <w:rFonts w:cs="Arial"/>
            <w:noProof/>
          </w:rPr>
          <w:t>Product Offering and Value Proposition</w:t>
        </w:r>
        <w:r>
          <w:rPr>
            <w:noProof/>
            <w:webHidden/>
          </w:rPr>
          <w:tab/>
        </w:r>
        <w:r>
          <w:rPr>
            <w:noProof/>
            <w:webHidden/>
          </w:rPr>
          <w:fldChar w:fldCharType="begin"/>
        </w:r>
        <w:r>
          <w:rPr>
            <w:noProof/>
            <w:webHidden/>
          </w:rPr>
          <w:instrText xml:space="preserve"> PAGEREF _Toc172965980 \h </w:instrText>
        </w:r>
        <w:r w:rsidR="00D0350C">
          <w:rPr>
            <w:noProof/>
          </w:rPr>
        </w:r>
        <w:r>
          <w:rPr>
            <w:noProof/>
            <w:webHidden/>
          </w:rPr>
          <w:fldChar w:fldCharType="separate"/>
        </w:r>
        <w:r w:rsidR="00B203E9">
          <w:rPr>
            <w:noProof/>
            <w:webHidden/>
          </w:rPr>
          <w:t>11</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81" w:history="1">
        <w:r w:rsidRPr="007A07D4">
          <w:rPr>
            <w:rStyle w:val="Hyperlink"/>
            <w:rFonts w:cs="Arial"/>
            <w:noProof/>
          </w:rPr>
          <w:t>Company Bakground</w:t>
        </w:r>
        <w:r>
          <w:rPr>
            <w:noProof/>
            <w:webHidden/>
          </w:rPr>
          <w:tab/>
        </w:r>
        <w:r>
          <w:rPr>
            <w:noProof/>
            <w:webHidden/>
          </w:rPr>
          <w:fldChar w:fldCharType="begin"/>
        </w:r>
        <w:r>
          <w:rPr>
            <w:noProof/>
            <w:webHidden/>
          </w:rPr>
          <w:instrText xml:space="preserve"> PAGEREF _Toc172965981 \h </w:instrText>
        </w:r>
        <w:r w:rsidR="00D0350C">
          <w:rPr>
            <w:noProof/>
          </w:rPr>
        </w:r>
        <w:r>
          <w:rPr>
            <w:noProof/>
            <w:webHidden/>
          </w:rPr>
          <w:fldChar w:fldCharType="separate"/>
        </w:r>
        <w:r w:rsidR="00B203E9">
          <w:rPr>
            <w:noProof/>
            <w:webHidden/>
          </w:rPr>
          <w:t>23</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82" w:history="1">
        <w:r w:rsidRPr="007A07D4">
          <w:rPr>
            <w:rStyle w:val="Hyperlink"/>
            <w:rFonts w:cs="Arial"/>
            <w:noProof/>
          </w:rPr>
          <w:t>Business Model and Market Opportuntity</w:t>
        </w:r>
        <w:r>
          <w:rPr>
            <w:noProof/>
            <w:webHidden/>
          </w:rPr>
          <w:tab/>
        </w:r>
        <w:r>
          <w:rPr>
            <w:noProof/>
            <w:webHidden/>
          </w:rPr>
          <w:fldChar w:fldCharType="begin"/>
        </w:r>
        <w:r>
          <w:rPr>
            <w:noProof/>
            <w:webHidden/>
          </w:rPr>
          <w:instrText xml:space="preserve"> PAGEREF _Toc172965982 \h </w:instrText>
        </w:r>
        <w:r w:rsidR="00D0350C">
          <w:rPr>
            <w:noProof/>
          </w:rPr>
        </w:r>
        <w:r>
          <w:rPr>
            <w:noProof/>
            <w:webHidden/>
          </w:rPr>
          <w:fldChar w:fldCharType="separate"/>
        </w:r>
        <w:r w:rsidR="00B203E9">
          <w:rPr>
            <w:noProof/>
            <w:webHidden/>
          </w:rPr>
          <w:t>24</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83" w:history="1">
        <w:r w:rsidRPr="007A07D4">
          <w:rPr>
            <w:rStyle w:val="Hyperlink"/>
            <w:rFonts w:cs="Arial"/>
            <w:noProof/>
          </w:rPr>
          <w:t>Competitive Landscape</w:t>
        </w:r>
        <w:r>
          <w:rPr>
            <w:noProof/>
            <w:webHidden/>
          </w:rPr>
          <w:tab/>
        </w:r>
        <w:r>
          <w:rPr>
            <w:noProof/>
            <w:webHidden/>
          </w:rPr>
          <w:fldChar w:fldCharType="begin"/>
        </w:r>
        <w:r>
          <w:rPr>
            <w:noProof/>
            <w:webHidden/>
          </w:rPr>
          <w:instrText xml:space="preserve"> PAGEREF _Toc172965983 \h </w:instrText>
        </w:r>
        <w:r w:rsidR="00D0350C">
          <w:rPr>
            <w:noProof/>
          </w:rPr>
        </w:r>
        <w:r>
          <w:rPr>
            <w:noProof/>
            <w:webHidden/>
          </w:rPr>
          <w:fldChar w:fldCharType="separate"/>
        </w:r>
        <w:r w:rsidR="00B203E9">
          <w:rPr>
            <w:noProof/>
            <w:webHidden/>
          </w:rPr>
          <w:t>29</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85" w:history="1">
        <w:r w:rsidRPr="007A07D4">
          <w:rPr>
            <w:rStyle w:val="Hyperlink"/>
            <w:rFonts w:cs="Arial"/>
            <w:noProof/>
          </w:rPr>
          <w:t>Operational  and Go to Market Plan</w:t>
        </w:r>
        <w:r>
          <w:rPr>
            <w:noProof/>
            <w:webHidden/>
          </w:rPr>
          <w:tab/>
        </w:r>
        <w:r>
          <w:rPr>
            <w:noProof/>
            <w:webHidden/>
          </w:rPr>
          <w:fldChar w:fldCharType="begin"/>
        </w:r>
        <w:r>
          <w:rPr>
            <w:noProof/>
            <w:webHidden/>
          </w:rPr>
          <w:instrText xml:space="preserve"> PAGEREF _Toc172965985 \h </w:instrText>
        </w:r>
        <w:r w:rsidR="00D0350C">
          <w:rPr>
            <w:noProof/>
          </w:rPr>
        </w:r>
        <w:r>
          <w:rPr>
            <w:noProof/>
            <w:webHidden/>
          </w:rPr>
          <w:fldChar w:fldCharType="separate"/>
        </w:r>
        <w:r w:rsidR="00B203E9">
          <w:rPr>
            <w:noProof/>
            <w:webHidden/>
          </w:rPr>
          <w:t>31</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86" w:history="1">
        <w:r w:rsidRPr="007A07D4">
          <w:rPr>
            <w:rStyle w:val="Hyperlink"/>
            <w:rFonts w:cs="Arial"/>
            <w:noProof/>
          </w:rPr>
          <w:t>Management Team or Resourcing</w:t>
        </w:r>
        <w:r>
          <w:rPr>
            <w:noProof/>
            <w:webHidden/>
          </w:rPr>
          <w:tab/>
        </w:r>
        <w:r>
          <w:rPr>
            <w:noProof/>
            <w:webHidden/>
          </w:rPr>
          <w:fldChar w:fldCharType="begin"/>
        </w:r>
        <w:r>
          <w:rPr>
            <w:noProof/>
            <w:webHidden/>
          </w:rPr>
          <w:instrText xml:space="preserve"> PAGEREF _Toc172965986 \h </w:instrText>
        </w:r>
        <w:r w:rsidR="00D0350C">
          <w:rPr>
            <w:noProof/>
          </w:rPr>
        </w:r>
        <w:r>
          <w:rPr>
            <w:noProof/>
            <w:webHidden/>
          </w:rPr>
          <w:fldChar w:fldCharType="separate"/>
        </w:r>
        <w:r w:rsidR="00B203E9">
          <w:rPr>
            <w:noProof/>
            <w:webHidden/>
          </w:rPr>
          <w:t>35</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87" w:history="1">
        <w:r w:rsidRPr="007A07D4">
          <w:rPr>
            <w:rStyle w:val="Hyperlink"/>
            <w:rFonts w:cs="Arial"/>
            <w:noProof/>
          </w:rPr>
          <w:t>SWOT Analysis</w:t>
        </w:r>
        <w:r>
          <w:rPr>
            <w:noProof/>
            <w:webHidden/>
          </w:rPr>
          <w:tab/>
        </w:r>
        <w:r>
          <w:rPr>
            <w:noProof/>
            <w:webHidden/>
          </w:rPr>
          <w:fldChar w:fldCharType="begin"/>
        </w:r>
        <w:r>
          <w:rPr>
            <w:noProof/>
            <w:webHidden/>
          </w:rPr>
          <w:instrText xml:space="preserve"> PAGEREF _Toc172965987 \h </w:instrText>
        </w:r>
        <w:r w:rsidR="00D0350C">
          <w:rPr>
            <w:noProof/>
          </w:rPr>
        </w:r>
        <w:r>
          <w:rPr>
            <w:noProof/>
            <w:webHidden/>
          </w:rPr>
          <w:fldChar w:fldCharType="separate"/>
        </w:r>
        <w:r w:rsidR="00B203E9">
          <w:rPr>
            <w:noProof/>
            <w:webHidden/>
          </w:rPr>
          <w:t>38</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88" w:history="1">
        <w:r w:rsidRPr="007A07D4">
          <w:rPr>
            <w:rStyle w:val="Hyperlink"/>
            <w:rFonts w:cs="Arial"/>
            <w:noProof/>
          </w:rPr>
          <w:t>Financial Summary</w:t>
        </w:r>
        <w:r>
          <w:rPr>
            <w:noProof/>
            <w:webHidden/>
          </w:rPr>
          <w:tab/>
        </w:r>
        <w:r>
          <w:rPr>
            <w:noProof/>
            <w:webHidden/>
          </w:rPr>
          <w:fldChar w:fldCharType="begin"/>
        </w:r>
        <w:r>
          <w:rPr>
            <w:noProof/>
            <w:webHidden/>
          </w:rPr>
          <w:instrText xml:space="preserve"> PAGEREF _Toc172965988 \h </w:instrText>
        </w:r>
        <w:r w:rsidR="00D0350C">
          <w:rPr>
            <w:noProof/>
          </w:rPr>
        </w:r>
        <w:r>
          <w:rPr>
            <w:noProof/>
            <w:webHidden/>
          </w:rPr>
          <w:fldChar w:fldCharType="separate"/>
        </w:r>
        <w:r w:rsidR="00B203E9">
          <w:rPr>
            <w:noProof/>
            <w:webHidden/>
          </w:rPr>
          <w:t>39</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89" w:history="1">
        <w:r w:rsidRPr="007A07D4">
          <w:rPr>
            <w:rStyle w:val="Hyperlink"/>
            <w:rFonts w:cs="Arial"/>
            <w:noProof/>
          </w:rPr>
          <w:t>Funding requirements</w:t>
        </w:r>
        <w:r>
          <w:rPr>
            <w:noProof/>
            <w:webHidden/>
          </w:rPr>
          <w:tab/>
        </w:r>
        <w:r>
          <w:rPr>
            <w:noProof/>
            <w:webHidden/>
          </w:rPr>
          <w:fldChar w:fldCharType="begin"/>
        </w:r>
        <w:r>
          <w:rPr>
            <w:noProof/>
            <w:webHidden/>
          </w:rPr>
          <w:instrText xml:space="preserve"> PAGEREF _Toc172965989 \h </w:instrText>
        </w:r>
        <w:r w:rsidR="00D0350C">
          <w:rPr>
            <w:noProof/>
          </w:rPr>
        </w:r>
        <w:r>
          <w:rPr>
            <w:noProof/>
            <w:webHidden/>
          </w:rPr>
          <w:fldChar w:fldCharType="separate"/>
        </w:r>
        <w:r w:rsidR="00B203E9">
          <w:rPr>
            <w:noProof/>
            <w:webHidden/>
          </w:rPr>
          <w:t>39</w:t>
        </w:r>
        <w:r>
          <w:rPr>
            <w:noProof/>
            <w:webHidden/>
          </w:rPr>
          <w:fldChar w:fldCharType="end"/>
        </w:r>
      </w:hyperlink>
    </w:p>
    <w:p w:rsidR="002111EB" w:rsidRDefault="002111EB" w:rsidP="002111EB">
      <w:pPr>
        <w:pStyle w:val="TOC1"/>
        <w:rPr>
          <w:rFonts w:ascii="Times New Roman" w:hAnsi="Times New Roman"/>
          <w:noProof/>
          <w:spacing w:val="0"/>
          <w:sz w:val="24"/>
          <w:szCs w:val="24"/>
        </w:rPr>
      </w:pPr>
      <w:hyperlink w:anchor="_Toc172965990" w:history="1">
        <w:r w:rsidRPr="007A07D4">
          <w:rPr>
            <w:rStyle w:val="Hyperlink"/>
            <w:rFonts w:cs="Arial"/>
            <w:noProof/>
          </w:rPr>
          <w:t>Appendices</w:t>
        </w:r>
        <w:r>
          <w:rPr>
            <w:noProof/>
            <w:webHidden/>
          </w:rPr>
          <w:tab/>
        </w:r>
        <w:r>
          <w:rPr>
            <w:noProof/>
            <w:webHidden/>
          </w:rPr>
          <w:fldChar w:fldCharType="begin"/>
        </w:r>
        <w:r>
          <w:rPr>
            <w:noProof/>
            <w:webHidden/>
          </w:rPr>
          <w:instrText xml:space="preserve"> PAGEREF _Toc172965990 \h </w:instrText>
        </w:r>
        <w:r w:rsidR="00D0350C">
          <w:rPr>
            <w:noProof/>
          </w:rPr>
        </w:r>
        <w:r>
          <w:rPr>
            <w:noProof/>
            <w:webHidden/>
          </w:rPr>
          <w:fldChar w:fldCharType="separate"/>
        </w:r>
        <w:r w:rsidR="00B203E9">
          <w:rPr>
            <w:noProof/>
            <w:webHidden/>
          </w:rPr>
          <w:t>39</w:t>
        </w:r>
        <w:r>
          <w:rPr>
            <w:noProof/>
            <w:webHidden/>
          </w:rPr>
          <w:fldChar w:fldCharType="end"/>
        </w:r>
      </w:hyperlink>
    </w:p>
    <w:p w:rsidR="002C63AB" w:rsidRPr="00A709CB" w:rsidRDefault="00532778" w:rsidP="00DF549E">
      <w:pPr>
        <w:ind w:left="142" w:hanging="142"/>
        <w:rPr>
          <w:rFonts w:cs="Arial"/>
        </w:rPr>
      </w:pPr>
      <w:r w:rsidRPr="00A709CB">
        <w:rPr>
          <w:rFonts w:cs="Arial"/>
        </w:rPr>
        <w:fldChar w:fldCharType="end"/>
      </w:r>
      <w:r w:rsidR="002C63AB" w:rsidRPr="00A709CB">
        <w:rPr>
          <w:rFonts w:cs="Arial"/>
        </w:rPr>
        <w:br w:type="page"/>
      </w:r>
    </w:p>
    <w:p w:rsidR="00604A54" w:rsidRPr="00A709CB" w:rsidRDefault="00604A54" w:rsidP="00520790">
      <w:pPr>
        <w:pStyle w:val="Heading1"/>
        <w:ind w:left="-284"/>
        <w:rPr>
          <w:rFonts w:ascii="Arial" w:hAnsi="Arial" w:cs="Arial"/>
          <w:sz w:val="20"/>
        </w:rPr>
      </w:pPr>
      <w:bookmarkStart w:id="15" w:name="_Toc172965978"/>
      <w:r w:rsidRPr="00A709CB">
        <w:rPr>
          <w:rFonts w:ascii="Arial" w:hAnsi="Arial" w:cs="Arial"/>
          <w:sz w:val="20"/>
        </w:rPr>
        <w:lastRenderedPageBreak/>
        <w:t>Executive Summary</w:t>
      </w:r>
      <w:bookmarkEnd w:id="15"/>
    </w:p>
    <w:p w:rsidR="00604A54" w:rsidRPr="00A709CB" w:rsidRDefault="00604A54" w:rsidP="00AE089F">
      <w:pPr>
        <w:ind w:left="0"/>
        <w:jc w:val="both"/>
        <w:rPr>
          <w:rFonts w:cs="Arial"/>
          <w:color w:val="000000"/>
        </w:rPr>
      </w:pPr>
    </w:p>
    <w:p w:rsidR="00153ABE" w:rsidRDefault="00567A4A" w:rsidP="00520790">
      <w:pPr>
        <w:ind w:left="-426"/>
        <w:jc w:val="both"/>
        <w:rPr>
          <w:rFonts w:cs="Arial"/>
          <w:color w:val="000000"/>
        </w:rPr>
      </w:pPr>
      <w:r w:rsidRPr="00A709CB">
        <w:rPr>
          <w:rFonts w:cs="Arial"/>
          <w:color w:val="000000"/>
        </w:rPr>
        <w:t>D</w:t>
      </w:r>
      <w:r w:rsidR="00F74917" w:rsidRPr="00A709CB">
        <w:rPr>
          <w:rFonts w:cs="Arial"/>
          <w:color w:val="000000"/>
        </w:rPr>
        <w:t>ating sys</w:t>
      </w:r>
      <w:r w:rsidRPr="00A709CB">
        <w:rPr>
          <w:rFonts w:cs="Arial"/>
          <w:color w:val="000000"/>
        </w:rPr>
        <w:t>tems</w:t>
      </w:r>
      <w:r w:rsidR="000A3B01" w:rsidRPr="00A709CB">
        <w:rPr>
          <w:rFonts w:cs="Arial"/>
          <w:color w:val="000000"/>
        </w:rPr>
        <w:t xml:space="preserve"> over the telephone and internet have been around for many years and have produced </w:t>
      </w:r>
      <w:r w:rsidR="008415D3" w:rsidRPr="00A709CB">
        <w:rPr>
          <w:rFonts w:cs="Arial"/>
          <w:color w:val="000000"/>
        </w:rPr>
        <w:t xml:space="preserve">millions </w:t>
      </w:r>
      <w:r w:rsidR="000A3B01" w:rsidRPr="00A709CB">
        <w:rPr>
          <w:rFonts w:cs="Arial"/>
          <w:color w:val="000000"/>
        </w:rPr>
        <w:t>in revenues for their stakeholders. Cellular telephones</w:t>
      </w:r>
      <w:r w:rsidRPr="00A709CB">
        <w:rPr>
          <w:rFonts w:cs="Arial"/>
          <w:color w:val="000000"/>
        </w:rPr>
        <w:t xml:space="preserve"> have</w:t>
      </w:r>
      <w:r w:rsidR="000A3B01" w:rsidRPr="00A709CB">
        <w:rPr>
          <w:rFonts w:cs="Arial"/>
          <w:color w:val="000000"/>
        </w:rPr>
        <w:t xml:space="preserve"> now become part of our every day life and are becoming much more sophisticated so rather just making a call, you send and receive SMS, email, browse the web, take photographs, shoot video, download and listen to music, and organise your entire life inc connecting with your PC. </w:t>
      </w:r>
    </w:p>
    <w:p w:rsidR="00153ABE" w:rsidRDefault="00153ABE" w:rsidP="00520790">
      <w:pPr>
        <w:ind w:left="-426"/>
        <w:jc w:val="both"/>
        <w:rPr>
          <w:rFonts w:cs="Arial"/>
          <w:color w:val="000000"/>
        </w:rPr>
      </w:pPr>
    </w:p>
    <w:p w:rsidR="000A3B01" w:rsidRPr="00A709CB" w:rsidRDefault="000A3B01" w:rsidP="00520790">
      <w:pPr>
        <w:ind w:left="-426"/>
        <w:jc w:val="both"/>
        <w:rPr>
          <w:rFonts w:cs="Arial"/>
          <w:color w:val="000000"/>
        </w:rPr>
      </w:pPr>
      <w:r w:rsidRPr="00A709CB">
        <w:rPr>
          <w:rFonts w:cs="Arial"/>
          <w:color w:val="000000"/>
        </w:rPr>
        <w:t>Never before has anyone</w:t>
      </w:r>
      <w:r w:rsidR="008069B4" w:rsidRPr="00A709CB">
        <w:rPr>
          <w:rFonts w:cs="Arial"/>
          <w:color w:val="000000"/>
        </w:rPr>
        <w:t xml:space="preserve"> really merged the</w:t>
      </w:r>
      <w:r w:rsidR="002A0862" w:rsidRPr="00A709CB">
        <w:rPr>
          <w:rFonts w:cs="Arial"/>
          <w:color w:val="000000"/>
        </w:rPr>
        <w:t xml:space="preserve"> explosive demand of the</w:t>
      </w:r>
      <w:r w:rsidR="008069B4" w:rsidRPr="00A709CB">
        <w:rPr>
          <w:rFonts w:cs="Arial"/>
          <w:color w:val="000000"/>
        </w:rPr>
        <w:t xml:space="preserve"> online world of social networking with mobile. Next2Friends have the technology to exploit this gap and create </w:t>
      </w:r>
      <w:r w:rsidR="002A0862" w:rsidRPr="00A709CB">
        <w:rPr>
          <w:rFonts w:cs="Arial"/>
          <w:color w:val="000000"/>
        </w:rPr>
        <w:t>the most</w:t>
      </w:r>
      <w:r w:rsidR="008069B4" w:rsidRPr="00A709CB">
        <w:rPr>
          <w:rFonts w:cs="Arial"/>
          <w:color w:val="000000"/>
        </w:rPr>
        <w:t xml:space="preserve"> feature rich converged enviroment</w:t>
      </w:r>
      <w:r w:rsidR="002A0862" w:rsidRPr="00A709CB">
        <w:rPr>
          <w:rFonts w:cs="Arial"/>
          <w:color w:val="000000"/>
        </w:rPr>
        <w:t xml:space="preserve"> available worldwide</w:t>
      </w:r>
      <w:r w:rsidR="008069B4" w:rsidRPr="00A709CB">
        <w:rPr>
          <w:rFonts w:cs="Arial"/>
          <w:color w:val="000000"/>
        </w:rPr>
        <w:t>.</w:t>
      </w:r>
    </w:p>
    <w:p w:rsidR="008069B4" w:rsidRPr="00A709CB" w:rsidRDefault="008069B4" w:rsidP="00AE089F">
      <w:pPr>
        <w:ind w:left="0"/>
        <w:jc w:val="both"/>
        <w:rPr>
          <w:rFonts w:cs="Arial"/>
          <w:color w:val="000000"/>
        </w:rPr>
      </w:pPr>
    </w:p>
    <w:p w:rsidR="008069B4" w:rsidRPr="00A709CB" w:rsidRDefault="008069B4" w:rsidP="008F360C">
      <w:pPr>
        <w:numPr>
          <w:ilvl w:val="1"/>
          <w:numId w:val="4"/>
        </w:numPr>
        <w:jc w:val="both"/>
        <w:rPr>
          <w:rFonts w:cs="Arial"/>
          <w:b/>
          <w:bCs/>
          <w:color w:val="000000"/>
          <w:lang w:val="en-GB"/>
        </w:rPr>
        <w:pPrChange w:id="16" w:author=" " w:date="2007-07-26T20:22:00Z">
          <w:pPr>
            <w:numPr>
              <w:ilvl w:val="1"/>
              <w:numId w:val="58"/>
            </w:numPr>
            <w:tabs>
              <w:tab w:val="num" w:pos="360"/>
            </w:tabs>
            <w:jc w:val="both"/>
          </w:pPr>
        </w:pPrChange>
      </w:pPr>
      <w:r w:rsidRPr="00A709CB">
        <w:rPr>
          <w:rFonts w:cs="Arial"/>
          <w:b/>
          <w:bCs/>
          <w:color w:val="000000"/>
          <w:lang w:val="en-GB"/>
        </w:rPr>
        <w:t xml:space="preserve">Next2Friends </w:t>
      </w:r>
      <w:r w:rsidR="00A15371" w:rsidRPr="00A709CB">
        <w:rPr>
          <w:rFonts w:cs="Arial"/>
          <w:b/>
          <w:bCs/>
          <w:color w:val="000000"/>
          <w:lang w:val="en-GB"/>
        </w:rPr>
        <w:t>Patent Pending Approach will</w:t>
      </w:r>
      <w:r w:rsidRPr="00A709CB">
        <w:rPr>
          <w:rFonts w:cs="Arial"/>
          <w:b/>
          <w:bCs/>
          <w:color w:val="000000"/>
          <w:lang w:val="en-GB"/>
        </w:rPr>
        <w:t>:</w:t>
      </w:r>
    </w:p>
    <w:p w:rsidR="008069B4" w:rsidRPr="00A709CB" w:rsidRDefault="008069B4" w:rsidP="008069B4">
      <w:pPr>
        <w:ind w:left="0"/>
        <w:jc w:val="both"/>
        <w:rPr>
          <w:rFonts w:cs="Arial"/>
          <w:color w:val="000000"/>
          <w:lang w:val="en-GB"/>
        </w:rPr>
      </w:pPr>
    </w:p>
    <w:p w:rsidR="008069B4" w:rsidRPr="00A709CB" w:rsidRDefault="008069B4" w:rsidP="008F360C">
      <w:pPr>
        <w:numPr>
          <w:ilvl w:val="2"/>
          <w:numId w:val="5"/>
        </w:numPr>
        <w:jc w:val="both"/>
        <w:rPr>
          <w:rFonts w:cs="Arial"/>
          <w:color w:val="000000"/>
          <w:lang w:val="en-GB"/>
        </w:rPr>
        <w:pPrChange w:id="17" w:author=" " w:date="2007-07-26T20:22:00Z">
          <w:pPr>
            <w:numPr>
              <w:ilvl w:val="2"/>
              <w:numId w:val="59"/>
            </w:numPr>
            <w:tabs>
              <w:tab w:val="num" w:pos="360"/>
            </w:tabs>
            <w:jc w:val="both"/>
          </w:pPr>
        </w:pPrChange>
      </w:pPr>
      <w:r w:rsidRPr="00A709CB">
        <w:rPr>
          <w:rFonts w:cs="Arial"/>
          <w:color w:val="000000"/>
          <w:lang w:val="en-GB"/>
        </w:rPr>
        <w:t xml:space="preserve"> Blend the On-line World with the </w:t>
      </w:r>
      <w:smartTag w:uri="urn:schemas-microsoft-com:office:smarttags" w:element="place">
        <w:r w:rsidRPr="00A709CB">
          <w:rPr>
            <w:rFonts w:cs="Arial"/>
            <w:color w:val="000000"/>
            <w:lang w:val="en-GB"/>
          </w:rPr>
          <w:t>Mobile</w:t>
        </w:r>
      </w:smartTag>
      <w:r w:rsidRPr="00A709CB">
        <w:rPr>
          <w:rFonts w:cs="Arial"/>
          <w:color w:val="000000"/>
          <w:lang w:val="en-GB"/>
        </w:rPr>
        <w:t xml:space="preserve"> World</w:t>
      </w:r>
    </w:p>
    <w:p w:rsidR="008069B4" w:rsidRPr="00A709CB" w:rsidRDefault="008069B4" w:rsidP="008F360C">
      <w:pPr>
        <w:numPr>
          <w:ilvl w:val="2"/>
          <w:numId w:val="5"/>
        </w:numPr>
        <w:jc w:val="both"/>
        <w:rPr>
          <w:rFonts w:cs="Arial"/>
          <w:color w:val="000000"/>
          <w:lang w:val="en-GB"/>
        </w:rPr>
        <w:pPrChange w:id="18" w:author=" " w:date="2007-07-26T20:22:00Z">
          <w:pPr>
            <w:numPr>
              <w:ilvl w:val="2"/>
              <w:numId w:val="59"/>
            </w:numPr>
            <w:tabs>
              <w:tab w:val="num" w:pos="360"/>
            </w:tabs>
            <w:jc w:val="both"/>
          </w:pPr>
        </w:pPrChange>
      </w:pPr>
      <w:r w:rsidRPr="00A709CB">
        <w:rPr>
          <w:rFonts w:cs="Arial"/>
          <w:color w:val="000000"/>
          <w:lang w:val="en-GB"/>
        </w:rPr>
        <w:t xml:space="preserve"> Become the Premium Social Networking Group Worldwide by offering;</w:t>
      </w:r>
    </w:p>
    <w:p w:rsidR="008069B4" w:rsidRPr="00A709CB" w:rsidRDefault="008069B4" w:rsidP="008F360C">
      <w:pPr>
        <w:numPr>
          <w:ilvl w:val="3"/>
          <w:numId w:val="5"/>
        </w:numPr>
        <w:jc w:val="both"/>
        <w:rPr>
          <w:rFonts w:cs="Arial"/>
          <w:color w:val="000000"/>
          <w:lang w:val="en-GB"/>
        </w:rPr>
        <w:pPrChange w:id="19" w:author=" " w:date="2007-07-26T20:22:00Z">
          <w:pPr>
            <w:numPr>
              <w:ilvl w:val="3"/>
              <w:numId w:val="59"/>
            </w:numPr>
            <w:tabs>
              <w:tab w:val="num" w:pos="360"/>
            </w:tabs>
            <w:jc w:val="both"/>
          </w:pPr>
        </w:pPrChange>
      </w:pPr>
      <w:r w:rsidRPr="00A709CB">
        <w:rPr>
          <w:rFonts w:cs="Arial"/>
          <w:color w:val="000000"/>
          <w:lang w:val="en-GB"/>
        </w:rPr>
        <w:t>Intelligent Matching from Virtual to Reality</w:t>
      </w:r>
    </w:p>
    <w:p w:rsidR="008069B4" w:rsidRPr="00A709CB" w:rsidRDefault="008069B4" w:rsidP="008F360C">
      <w:pPr>
        <w:numPr>
          <w:ilvl w:val="3"/>
          <w:numId w:val="5"/>
        </w:numPr>
        <w:jc w:val="both"/>
        <w:rPr>
          <w:rFonts w:cs="Arial"/>
          <w:color w:val="000000"/>
          <w:lang w:val="en-GB"/>
        </w:rPr>
        <w:pPrChange w:id="20" w:author=" " w:date="2007-07-26T20:22:00Z">
          <w:pPr>
            <w:numPr>
              <w:ilvl w:val="3"/>
              <w:numId w:val="59"/>
            </w:numPr>
            <w:tabs>
              <w:tab w:val="num" w:pos="360"/>
            </w:tabs>
            <w:jc w:val="both"/>
          </w:pPr>
        </w:pPrChange>
      </w:pPr>
      <w:r w:rsidRPr="00A709CB">
        <w:rPr>
          <w:rFonts w:cs="Arial"/>
          <w:color w:val="000000"/>
          <w:lang w:val="en-GB"/>
        </w:rPr>
        <w:t xml:space="preserve">Internet → Mobile → </w:t>
      </w:r>
      <w:smartTag w:uri="urn:schemas-microsoft-com:office:smarttags" w:element="place">
        <w:r w:rsidRPr="00A709CB">
          <w:rPr>
            <w:rFonts w:cs="Arial"/>
            <w:color w:val="000000"/>
            <w:lang w:val="en-GB"/>
          </w:rPr>
          <w:t>Mobile</w:t>
        </w:r>
      </w:smartTag>
      <w:r w:rsidRPr="00A709CB">
        <w:rPr>
          <w:rFonts w:cs="Arial"/>
          <w:color w:val="000000"/>
          <w:lang w:val="en-GB"/>
        </w:rPr>
        <w:t xml:space="preserve"> Blogging → Live Broadcasting Network</w:t>
      </w:r>
    </w:p>
    <w:p w:rsidR="008069B4" w:rsidRPr="00A709CB" w:rsidRDefault="008069B4" w:rsidP="008F360C">
      <w:pPr>
        <w:numPr>
          <w:ilvl w:val="3"/>
          <w:numId w:val="5"/>
        </w:numPr>
        <w:jc w:val="both"/>
        <w:rPr>
          <w:rFonts w:cs="Arial"/>
          <w:color w:val="000000"/>
          <w:lang w:val="en-GB"/>
        </w:rPr>
        <w:pPrChange w:id="21" w:author=" " w:date="2007-07-26T20:22:00Z">
          <w:pPr>
            <w:numPr>
              <w:ilvl w:val="3"/>
              <w:numId w:val="59"/>
            </w:numPr>
            <w:tabs>
              <w:tab w:val="num" w:pos="360"/>
            </w:tabs>
            <w:jc w:val="both"/>
          </w:pPr>
        </w:pPrChange>
      </w:pPr>
      <w:r w:rsidRPr="00A709CB">
        <w:rPr>
          <w:rFonts w:cs="Arial"/>
          <w:color w:val="000000"/>
          <w:lang w:val="en-GB"/>
        </w:rPr>
        <w:t>Revenue Generation for Users</w:t>
      </w:r>
    </w:p>
    <w:p w:rsidR="008069B4" w:rsidRPr="00A709CB" w:rsidRDefault="008069B4" w:rsidP="008F360C">
      <w:pPr>
        <w:numPr>
          <w:ilvl w:val="3"/>
          <w:numId w:val="5"/>
        </w:numPr>
        <w:jc w:val="both"/>
        <w:rPr>
          <w:rFonts w:cs="Arial"/>
          <w:color w:val="000000"/>
          <w:lang w:val="en-GB"/>
        </w:rPr>
        <w:pPrChange w:id="22" w:author=" " w:date="2007-07-26T20:22:00Z">
          <w:pPr>
            <w:numPr>
              <w:ilvl w:val="3"/>
              <w:numId w:val="59"/>
            </w:numPr>
            <w:tabs>
              <w:tab w:val="num" w:pos="360"/>
            </w:tabs>
            <w:jc w:val="both"/>
          </w:pPr>
        </w:pPrChange>
      </w:pPr>
      <w:r w:rsidRPr="00A709CB">
        <w:rPr>
          <w:rFonts w:cs="Arial"/>
          <w:color w:val="000000"/>
          <w:lang w:val="en-GB"/>
        </w:rPr>
        <w:t>Demographic/ Rules Based Revenue Generation Advertising</w:t>
      </w:r>
    </w:p>
    <w:p w:rsidR="008069B4" w:rsidRPr="00A709CB" w:rsidRDefault="008069B4" w:rsidP="008069B4">
      <w:pPr>
        <w:ind w:left="0"/>
        <w:jc w:val="both"/>
        <w:rPr>
          <w:rFonts w:cs="Arial"/>
          <w:color w:val="000000"/>
          <w:lang w:val="en-GB"/>
        </w:rPr>
      </w:pPr>
    </w:p>
    <w:p w:rsidR="008069B4" w:rsidRPr="00A709CB" w:rsidRDefault="008069B4" w:rsidP="008F360C">
      <w:pPr>
        <w:numPr>
          <w:ilvl w:val="1"/>
          <w:numId w:val="6"/>
        </w:numPr>
        <w:jc w:val="both"/>
        <w:rPr>
          <w:rFonts w:cs="Arial"/>
          <w:b/>
          <w:bCs/>
          <w:color w:val="000000"/>
          <w:lang w:val="en-GB"/>
        </w:rPr>
        <w:pPrChange w:id="23" w:author=" " w:date="2007-07-26T20:22:00Z">
          <w:pPr>
            <w:numPr>
              <w:ilvl w:val="1"/>
              <w:numId w:val="60"/>
            </w:numPr>
            <w:tabs>
              <w:tab w:val="num" w:pos="360"/>
            </w:tabs>
            <w:jc w:val="both"/>
          </w:pPr>
        </w:pPrChange>
      </w:pPr>
      <w:r w:rsidRPr="00A709CB">
        <w:rPr>
          <w:rFonts w:cs="Arial"/>
          <w:b/>
          <w:bCs/>
          <w:color w:val="000000"/>
          <w:lang w:val="en-GB"/>
        </w:rPr>
        <w:t xml:space="preserve">  Next2Friends Inc and Their Investors will then become:</w:t>
      </w:r>
    </w:p>
    <w:p w:rsidR="008069B4" w:rsidRPr="00A709CB" w:rsidRDefault="008069B4" w:rsidP="008069B4">
      <w:pPr>
        <w:ind w:left="0"/>
        <w:jc w:val="both"/>
        <w:rPr>
          <w:rFonts w:cs="Arial"/>
          <w:b/>
          <w:bCs/>
          <w:color w:val="000000"/>
          <w:lang w:val="en-GB"/>
        </w:rPr>
      </w:pPr>
    </w:p>
    <w:p w:rsidR="008069B4" w:rsidRPr="00A709CB" w:rsidRDefault="008069B4" w:rsidP="008F360C">
      <w:pPr>
        <w:numPr>
          <w:ilvl w:val="2"/>
          <w:numId w:val="7"/>
        </w:numPr>
        <w:jc w:val="both"/>
        <w:rPr>
          <w:rFonts w:cs="Arial"/>
          <w:color w:val="000000"/>
          <w:lang w:val="en-GB"/>
        </w:rPr>
        <w:pPrChange w:id="24" w:author=" " w:date="2007-07-26T20:22:00Z">
          <w:pPr>
            <w:numPr>
              <w:ilvl w:val="2"/>
              <w:numId w:val="61"/>
            </w:numPr>
            <w:tabs>
              <w:tab w:val="num" w:pos="360"/>
            </w:tabs>
            <w:jc w:val="both"/>
          </w:pPr>
        </w:pPrChange>
      </w:pPr>
      <w:r w:rsidRPr="00A709CB">
        <w:rPr>
          <w:rFonts w:cs="Arial"/>
          <w:color w:val="000000"/>
          <w:lang w:val="en-GB"/>
        </w:rPr>
        <w:t xml:space="preserve">  The Cash Cow that You Tube will NEVER be</w:t>
      </w:r>
    </w:p>
    <w:p w:rsidR="008069B4" w:rsidRPr="00A709CB" w:rsidRDefault="008069B4" w:rsidP="008F360C">
      <w:pPr>
        <w:numPr>
          <w:ilvl w:val="2"/>
          <w:numId w:val="7"/>
        </w:numPr>
        <w:jc w:val="both"/>
        <w:rPr>
          <w:rFonts w:cs="Arial"/>
          <w:color w:val="000000"/>
          <w:lang w:val="en-GB"/>
        </w:rPr>
        <w:pPrChange w:id="25" w:author=" " w:date="2007-07-26T20:22:00Z">
          <w:pPr>
            <w:numPr>
              <w:ilvl w:val="2"/>
              <w:numId w:val="61"/>
            </w:numPr>
            <w:tabs>
              <w:tab w:val="num" w:pos="360"/>
            </w:tabs>
            <w:jc w:val="both"/>
          </w:pPr>
        </w:pPrChange>
      </w:pPr>
      <w:r w:rsidRPr="00A709CB">
        <w:rPr>
          <w:rFonts w:cs="Arial"/>
          <w:color w:val="000000"/>
          <w:lang w:val="en-GB"/>
        </w:rPr>
        <w:t xml:space="preserve">  The Most Feature Rich Social Network Platform Worldwide</w:t>
      </w:r>
    </w:p>
    <w:p w:rsidR="008069B4" w:rsidRPr="00A709CB" w:rsidRDefault="008069B4" w:rsidP="008F360C">
      <w:pPr>
        <w:numPr>
          <w:ilvl w:val="2"/>
          <w:numId w:val="7"/>
        </w:numPr>
        <w:jc w:val="both"/>
        <w:rPr>
          <w:rFonts w:cs="Arial"/>
          <w:color w:val="000000"/>
          <w:lang w:val="en-GB"/>
        </w:rPr>
        <w:pPrChange w:id="26" w:author=" " w:date="2007-07-26T20:22:00Z">
          <w:pPr>
            <w:numPr>
              <w:ilvl w:val="2"/>
              <w:numId w:val="61"/>
            </w:numPr>
            <w:tabs>
              <w:tab w:val="num" w:pos="360"/>
            </w:tabs>
            <w:jc w:val="both"/>
          </w:pPr>
        </w:pPrChange>
      </w:pPr>
      <w:r w:rsidRPr="00A709CB">
        <w:rPr>
          <w:rFonts w:cs="Arial"/>
          <w:color w:val="000000"/>
          <w:lang w:val="en-GB"/>
        </w:rPr>
        <w:t xml:space="preserve">  Enjoy a Large Multiple Exit Company within 4 years</w:t>
      </w:r>
    </w:p>
    <w:p w:rsidR="008069B4" w:rsidRPr="00A709CB" w:rsidRDefault="008069B4" w:rsidP="008069B4">
      <w:pPr>
        <w:ind w:left="1800"/>
        <w:jc w:val="both"/>
        <w:rPr>
          <w:rFonts w:cs="Arial"/>
          <w:color w:val="000000"/>
          <w:lang w:val="en-GB"/>
        </w:rPr>
      </w:pPr>
    </w:p>
    <w:p w:rsidR="008069B4" w:rsidRPr="00A709CB" w:rsidRDefault="00A41F6B" w:rsidP="00194FFE">
      <w:pPr>
        <w:ind w:left="0"/>
        <w:jc w:val="center"/>
        <w:rPr>
          <w:rFonts w:cs="Arial"/>
          <w:color w:val="000000"/>
          <w:lang w:val="en-GB"/>
        </w:rPr>
      </w:pPr>
      <w:r>
        <w:rPr>
          <w:rFonts w:cs="Arial"/>
          <w:noProof/>
          <w:color w:val="000000"/>
        </w:rPr>
        <w:drawing>
          <wp:inline distT="0" distB="0" distL="0" distR="0">
            <wp:extent cx="4933950" cy="353377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4933950" cy="3533775"/>
                    </a:xfrm>
                    <a:prstGeom prst="rect">
                      <a:avLst/>
                    </a:prstGeom>
                    <a:noFill/>
                    <a:ln w="9525">
                      <a:noFill/>
                      <a:miter lim="800000"/>
                      <a:headEnd/>
                      <a:tailEnd/>
                    </a:ln>
                  </pic:spPr>
                </pic:pic>
              </a:graphicData>
            </a:graphic>
          </wp:inline>
        </w:drawing>
      </w:r>
    </w:p>
    <w:p w:rsidR="000A3B01" w:rsidRPr="00A709CB" w:rsidRDefault="000A3B01" w:rsidP="00AE089F">
      <w:pPr>
        <w:ind w:left="0"/>
        <w:jc w:val="both"/>
        <w:rPr>
          <w:rFonts w:cs="Arial"/>
          <w:color w:val="000000"/>
        </w:rPr>
      </w:pPr>
    </w:p>
    <w:p w:rsidR="00CD0AF1" w:rsidRPr="00A709CB" w:rsidRDefault="00CD0AF1" w:rsidP="00DF16D7">
      <w:pPr>
        <w:ind w:left="0"/>
        <w:jc w:val="both"/>
        <w:rPr>
          <w:rFonts w:cs="Arial"/>
        </w:rPr>
      </w:pPr>
    </w:p>
    <w:p w:rsidR="00287729" w:rsidRPr="00A709CB" w:rsidRDefault="004144D5" w:rsidP="00DF16D7">
      <w:pPr>
        <w:ind w:left="0"/>
        <w:jc w:val="both"/>
        <w:rPr>
          <w:rFonts w:cs="Arial"/>
        </w:rPr>
      </w:pPr>
      <w:r w:rsidRPr="00A709CB">
        <w:rPr>
          <w:rFonts w:cs="Arial"/>
        </w:rPr>
        <w:t>Social networking and online dating web sites are amongst the most popular forms of web u</w:t>
      </w:r>
      <w:r w:rsidR="00DF549E" w:rsidRPr="00A709CB">
        <w:rPr>
          <w:rFonts w:cs="Arial"/>
        </w:rPr>
        <w:t xml:space="preserve">se amongst web users aged 16-28 </w:t>
      </w:r>
      <w:r w:rsidRPr="00A709CB">
        <w:rPr>
          <w:rFonts w:cs="Arial"/>
        </w:rPr>
        <w:t xml:space="preserve">and is the primary market </w:t>
      </w:r>
      <w:r w:rsidR="00DF16D7" w:rsidRPr="00A709CB">
        <w:rPr>
          <w:rFonts w:cs="Arial"/>
        </w:rPr>
        <w:t xml:space="preserve">which Next2Friends will exploit as they are the most likely group to </w:t>
      </w:r>
      <w:r w:rsidR="00CD0AF1" w:rsidRPr="00A709CB">
        <w:rPr>
          <w:rFonts w:cs="Arial"/>
        </w:rPr>
        <w:t xml:space="preserve">initially adopt </w:t>
      </w:r>
      <w:r w:rsidR="00287729" w:rsidRPr="00A709CB">
        <w:rPr>
          <w:rFonts w:cs="Arial"/>
        </w:rPr>
        <w:t>the service of;</w:t>
      </w:r>
    </w:p>
    <w:p w:rsidR="00287729" w:rsidRPr="00A709CB" w:rsidRDefault="00287729" w:rsidP="00DF16D7">
      <w:pPr>
        <w:ind w:left="0"/>
        <w:jc w:val="both"/>
        <w:rPr>
          <w:rFonts w:cs="Arial"/>
        </w:rPr>
      </w:pPr>
    </w:p>
    <w:p w:rsidR="00287729" w:rsidRPr="00A709CB" w:rsidRDefault="00287729" w:rsidP="008F360C">
      <w:pPr>
        <w:numPr>
          <w:ilvl w:val="3"/>
          <w:numId w:val="5"/>
        </w:numPr>
        <w:jc w:val="both"/>
        <w:rPr>
          <w:rFonts w:cs="Arial"/>
          <w:color w:val="000000"/>
          <w:lang w:val="en-GB"/>
        </w:rPr>
        <w:pPrChange w:id="27" w:author=" " w:date="2007-07-26T20:22:00Z">
          <w:pPr>
            <w:numPr>
              <w:ilvl w:val="3"/>
              <w:numId w:val="59"/>
            </w:numPr>
            <w:tabs>
              <w:tab w:val="num" w:pos="360"/>
            </w:tabs>
            <w:jc w:val="both"/>
          </w:pPr>
        </w:pPrChange>
      </w:pPr>
      <w:r w:rsidRPr="00A709CB">
        <w:rPr>
          <w:rFonts w:cs="Arial"/>
          <w:color w:val="000000"/>
          <w:lang w:val="en-GB"/>
        </w:rPr>
        <w:t>Intelligent Matching from Virtual to Reality</w:t>
      </w:r>
    </w:p>
    <w:p w:rsidR="00287729" w:rsidRPr="00A709CB" w:rsidRDefault="00287729" w:rsidP="00DF16D7">
      <w:pPr>
        <w:ind w:left="0"/>
        <w:jc w:val="both"/>
        <w:rPr>
          <w:rFonts w:cs="Arial"/>
          <w:lang w:val="en-GB"/>
        </w:rPr>
      </w:pPr>
    </w:p>
    <w:p w:rsidR="00DF16D7" w:rsidRPr="00A709CB" w:rsidRDefault="009C4B32" w:rsidP="00DF16D7">
      <w:pPr>
        <w:ind w:left="0"/>
        <w:jc w:val="both"/>
        <w:rPr>
          <w:rFonts w:cs="Arial"/>
        </w:rPr>
      </w:pPr>
      <w:r w:rsidRPr="00A709CB">
        <w:rPr>
          <w:rFonts w:cs="Arial"/>
        </w:rPr>
        <w:t>Next2Friend’s</w:t>
      </w:r>
      <w:r w:rsidR="00DF16D7" w:rsidRPr="00A709CB">
        <w:rPr>
          <w:rFonts w:cs="Arial"/>
        </w:rPr>
        <w:t xml:space="preserve"> mobile device system </w:t>
      </w:r>
      <w:r w:rsidR="00CD0AF1" w:rsidRPr="00A709CB">
        <w:rPr>
          <w:rFonts w:cs="Arial"/>
        </w:rPr>
        <w:t>is</w:t>
      </w:r>
      <w:r w:rsidR="00DF16D7" w:rsidRPr="00A709CB">
        <w:rPr>
          <w:rFonts w:cs="Arial"/>
        </w:rPr>
        <w:t xml:space="preserve"> designed </w:t>
      </w:r>
      <w:r w:rsidR="00CD0AF1" w:rsidRPr="00A709CB">
        <w:rPr>
          <w:rFonts w:cs="Arial"/>
        </w:rPr>
        <w:t xml:space="preserve">to </w:t>
      </w:r>
      <w:r w:rsidR="00E02097" w:rsidRPr="00A709CB">
        <w:rPr>
          <w:rFonts w:cs="Arial"/>
        </w:rPr>
        <w:t>allow</w:t>
      </w:r>
      <w:r w:rsidR="00DF16D7" w:rsidRPr="00A709CB">
        <w:rPr>
          <w:rFonts w:cs="Arial"/>
        </w:rPr>
        <w:t xml:space="preserve"> users to host a Bluetooth client/server that matches other users in the near proximity when going about daily activities. Matched users are then able to log onto a central web server to view and chat to others who were matched when doing similar activities in the same places at the same time. </w:t>
      </w:r>
    </w:p>
    <w:p w:rsidR="00DF16D7" w:rsidRPr="00A709CB" w:rsidRDefault="00DF16D7" w:rsidP="00DF16D7">
      <w:pPr>
        <w:ind w:left="0"/>
        <w:jc w:val="both"/>
        <w:rPr>
          <w:rFonts w:cs="Arial"/>
        </w:rPr>
      </w:pPr>
    </w:p>
    <w:p w:rsidR="00DF16D7" w:rsidRPr="00A709CB" w:rsidRDefault="009C4B32" w:rsidP="00DF16D7">
      <w:pPr>
        <w:ind w:left="0"/>
        <w:jc w:val="both"/>
        <w:rPr>
          <w:rFonts w:cs="Arial"/>
        </w:rPr>
      </w:pPr>
      <w:r w:rsidRPr="00A709CB">
        <w:rPr>
          <w:rFonts w:cs="Arial"/>
        </w:rPr>
        <w:t>Next2Friend’s</w:t>
      </w:r>
      <w:r w:rsidR="00DF16D7" w:rsidRPr="00A709CB">
        <w:rPr>
          <w:rFonts w:cs="Arial"/>
        </w:rPr>
        <w:t xml:space="preserve"> mobile matching system improves on existing social networking by creating a fun and interactive way of meeting people who live and work the same area. The system creates a more personal way of meeting new people than the traditional method of searching large databases of members using keywords and locality options.</w:t>
      </w:r>
    </w:p>
    <w:p w:rsidR="00CD0AF1" w:rsidRPr="00A709CB" w:rsidRDefault="00CD0AF1" w:rsidP="009C4B32">
      <w:pPr>
        <w:spacing w:before="100" w:beforeAutospacing="1" w:after="100" w:afterAutospacing="1"/>
        <w:ind w:left="0"/>
        <w:jc w:val="both"/>
        <w:rPr>
          <w:rFonts w:cs="Arial"/>
          <w:b/>
        </w:rPr>
      </w:pPr>
      <w:r w:rsidRPr="00A709CB">
        <w:rPr>
          <w:rFonts w:cs="Arial"/>
          <w:b/>
        </w:rPr>
        <w:t>So w</w:t>
      </w:r>
      <w:r w:rsidR="00DF16D7" w:rsidRPr="00A709CB">
        <w:rPr>
          <w:rFonts w:cs="Arial"/>
          <w:b/>
        </w:rPr>
        <w:t>h</w:t>
      </w:r>
      <w:r w:rsidRPr="00A709CB">
        <w:rPr>
          <w:rFonts w:cs="Arial"/>
          <w:b/>
        </w:rPr>
        <w:t>y</w:t>
      </w:r>
      <w:r w:rsidR="00DF16D7" w:rsidRPr="00A709CB">
        <w:rPr>
          <w:rFonts w:cs="Arial"/>
          <w:b/>
        </w:rPr>
        <w:t xml:space="preserve"> do</w:t>
      </w:r>
      <w:r w:rsidRPr="00A709CB">
        <w:rPr>
          <w:rFonts w:cs="Arial"/>
          <w:b/>
        </w:rPr>
        <w:t xml:space="preserve"> most</w:t>
      </w:r>
      <w:r w:rsidR="00DF16D7" w:rsidRPr="00A709CB">
        <w:rPr>
          <w:rFonts w:cs="Arial"/>
          <w:b/>
        </w:rPr>
        <w:t xml:space="preserve"> social networking sites fa</w:t>
      </w:r>
      <w:r w:rsidRPr="00A709CB">
        <w:rPr>
          <w:rFonts w:cs="Arial"/>
          <w:b/>
        </w:rPr>
        <w:t>ll short</w:t>
      </w:r>
      <w:r w:rsidR="00DF16D7" w:rsidRPr="00A709CB">
        <w:rPr>
          <w:rFonts w:cs="Arial"/>
          <w:b/>
        </w:rPr>
        <w:t xml:space="preserve">? </w:t>
      </w:r>
    </w:p>
    <w:p w:rsidR="00DF16D7" w:rsidRPr="00A709CB" w:rsidRDefault="00DF16D7" w:rsidP="009C4B32">
      <w:pPr>
        <w:spacing w:before="100" w:beforeAutospacing="1" w:after="100" w:afterAutospacing="1"/>
        <w:ind w:left="0"/>
        <w:jc w:val="both"/>
        <w:rPr>
          <w:rFonts w:cs="Arial"/>
        </w:rPr>
      </w:pPr>
      <w:r w:rsidRPr="00A709CB">
        <w:rPr>
          <w:rFonts w:cs="Arial"/>
        </w:rPr>
        <w:t xml:space="preserve">Well, if you are interested in meeting someone in </w:t>
      </w:r>
      <w:smartTag w:uri="urn:schemas-microsoft-com:office:smarttags" w:element="country-region">
        <w:smartTag w:uri="urn:schemas-microsoft-com:office:smarttags" w:element="place">
          <w:r w:rsidRPr="00A709CB">
            <w:rPr>
              <w:rFonts w:cs="Arial"/>
            </w:rPr>
            <w:t>Japan</w:t>
          </w:r>
        </w:smartTag>
      </w:smartTag>
      <w:r w:rsidRPr="00A709CB">
        <w:rPr>
          <w:rFonts w:cs="Arial"/>
        </w:rPr>
        <w:t xml:space="preserve"> that shares your interests then great. If not, well then, at least you met someone in </w:t>
      </w:r>
      <w:smartTag w:uri="urn:schemas-microsoft-com:office:smarttags" w:element="country-region">
        <w:smartTag w:uri="urn:schemas-microsoft-com:office:smarttags" w:element="place">
          <w:r w:rsidRPr="00A709CB">
            <w:rPr>
              <w:rFonts w:cs="Arial"/>
            </w:rPr>
            <w:t>Japan</w:t>
          </w:r>
        </w:smartTag>
      </w:smartTag>
      <w:r w:rsidRPr="00A709CB">
        <w:rPr>
          <w:rFonts w:cs="Arial"/>
        </w:rPr>
        <w:t>. The point is, why not utilize the fever of the online social networking world and extend it to the "real" world. So now you can meet people online that you can actually meet in person. For example, for some people it may be nice to know that girl standing 3 feet behind you in the starbucks line shares your interests. And it would be good to know that when you are actually standing in l</w:t>
      </w:r>
      <w:r w:rsidR="009C4B32" w:rsidRPr="00A709CB">
        <w:rPr>
          <w:rFonts w:cs="Arial"/>
        </w:rPr>
        <w:t>ine. This is just the beginning</w:t>
      </w:r>
      <w:r w:rsidRPr="00A709CB">
        <w:rPr>
          <w:rFonts w:cs="Arial"/>
        </w:rPr>
        <w:t>.</w:t>
      </w:r>
    </w:p>
    <w:p w:rsidR="00287729" w:rsidRPr="00A709CB" w:rsidRDefault="00287729" w:rsidP="008F360C">
      <w:pPr>
        <w:numPr>
          <w:ilvl w:val="3"/>
          <w:numId w:val="5"/>
        </w:numPr>
        <w:jc w:val="both"/>
        <w:rPr>
          <w:rFonts w:cs="Arial"/>
          <w:color w:val="000000"/>
          <w:lang w:val="en-GB"/>
        </w:rPr>
        <w:pPrChange w:id="28" w:author=" " w:date="2007-07-26T20:22:00Z">
          <w:pPr>
            <w:numPr>
              <w:ilvl w:val="3"/>
              <w:numId w:val="59"/>
            </w:numPr>
            <w:tabs>
              <w:tab w:val="num" w:pos="360"/>
            </w:tabs>
            <w:jc w:val="both"/>
          </w:pPr>
        </w:pPrChange>
      </w:pPr>
      <w:r w:rsidRPr="00A709CB">
        <w:rPr>
          <w:rFonts w:cs="Arial"/>
          <w:color w:val="000000"/>
          <w:lang w:val="en-GB"/>
        </w:rPr>
        <w:t xml:space="preserve">Internet → Mobile → </w:t>
      </w:r>
      <w:smartTag w:uri="urn:schemas-microsoft-com:office:smarttags" w:element="place">
        <w:r w:rsidRPr="00A709CB">
          <w:rPr>
            <w:rFonts w:cs="Arial"/>
            <w:color w:val="000000"/>
            <w:lang w:val="en-GB"/>
          </w:rPr>
          <w:t>Mobile</w:t>
        </w:r>
      </w:smartTag>
      <w:r w:rsidRPr="00A709CB">
        <w:rPr>
          <w:rFonts w:cs="Arial"/>
          <w:color w:val="000000"/>
          <w:lang w:val="en-GB"/>
        </w:rPr>
        <w:t xml:space="preserve"> Blogging → Live Broadcasting Network</w:t>
      </w:r>
    </w:p>
    <w:p w:rsidR="00C84E6C" w:rsidRPr="00A709CB" w:rsidRDefault="00C84E6C" w:rsidP="00C84E6C">
      <w:pPr>
        <w:jc w:val="both"/>
        <w:rPr>
          <w:rFonts w:cs="Arial"/>
          <w:color w:val="000000"/>
          <w:lang w:val="en-GB"/>
        </w:rPr>
      </w:pPr>
    </w:p>
    <w:p w:rsidR="00C84E6C" w:rsidRPr="00A709CB" w:rsidRDefault="00C84E6C" w:rsidP="00C84E6C">
      <w:pPr>
        <w:jc w:val="both"/>
        <w:rPr>
          <w:rFonts w:cs="Arial"/>
          <w:color w:val="000000"/>
          <w:lang w:val="en-GB"/>
        </w:rPr>
      </w:pPr>
    </w:p>
    <w:p w:rsidR="00C84E6C" w:rsidRPr="00A709CB" w:rsidRDefault="00C84E6C" w:rsidP="00C84E6C">
      <w:pPr>
        <w:ind w:left="0"/>
        <w:jc w:val="both"/>
        <w:rPr>
          <w:rFonts w:cs="Arial"/>
        </w:rPr>
      </w:pPr>
      <w:r w:rsidRPr="00A709CB">
        <w:rPr>
          <w:rFonts w:cs="Arial"/>
        </w:rPr>
        <w:t>Next2Friend’s clear differentiator from any of the Social networking and online dating web sites is the ability for registered users to stream location based video from their mobile handsets</w:t>
      </w:r>
      <w:r w:rsidR="00153ABE">
        <w:rPr>
          <w:rFonts w:cs="Arial"/>
        </w:rPr>
        <w:t xml:space="preserve"> or at home from their PCs</w:t>
      </w:r>
      <w:r w:rsidRPr="00A709CB">
        <w:rPr>
          <w:rFonts w:cs="Arial"/>
        </w:rPr>
        <w:t xml:space="preserve"> in real-time to </w:t>
      </w:r>
      <w:r w:rsidR="00CD0AF1" w:rsidRPr="00A709CB">
        <w:rPr>
          <w:rFonts w:cs="Arial"/>
        </w:rPr>
        <w:t>Next2Friend’s</w:t>
      </w:r>
      <w:r w:rsidRPr="00A709CB">
        <w:rPr>
          <w:rFonts w:cs="Arial"/>
        </w:rPr>
        <w:t xml:space="preserve"> servers and for their known friends to view the production either via PC or their own mobile handset</w:t>
      </w:r>
      <w:r w:rsidR="00CD0AF1" w:rsidRPr="00A709CB">
        <w:rPr>
          <w:rFonts w:cs="Arial"/>
        </w:rPr>
        <w:t>, again in real-time.</w:t>
      </w:r>
    </w:p>
    <w:p w:rsidR="00C84E6C" w:rsidRPr="00A709CB" w:rsidRDefault="00C84E6C" w:rsidP="00C84E6C">
      <w:pPr>
        <w:ind w:left="0"/>
        <w:jc w:val="both"/>
        <w:rPr>
          <w:rFonts w:cs="Arial"/>
          <w:color w:val="000000"/>
          <w:lang w:val="en-GB"/>
        </w:rPr>
      </w:pPr>
    </w:p>
    <w:p w:rsidR="00C84E6C" w:rsidRPr="00A709CB" w:rsidRDefault="00C84E6C" w:rsidP="00747E73">
      <w:pPr>
        <w:ind w:left="0"/>
        <w:jc w:val="both"/>
        <w:rPr>
          <w:rFonts w:cs="Arial"/>
          <w:color w:val="000000"/>
          <w:lang w:val="en-GB"/>
        </w:rPr>
      </w:pPr>
      <w:r w:rsidRPr="00A709CB">
        <w:rPr>
          <w:rFonts w:cs="Arial"/>
          <w:color w:val="000000"/>
          <w:lang w:val="en-GB"/>
        </w:rPr>
        <w:t xml:space="preserve">Social peering and </w:t>
      </w:r>
      <w:r w:rsidR="00747E73" w:rsidRPr="00A709CB">
        <w:rPr>
          <w:rFonts w:cs="Arial"/>
          <w:color w:val="000000"/>
          <w:lang w:val="en-GB"/>
        </w:rPr>
        <w:t>conferencing</w:t>
      </w:r>
      <w:r w:rsidRPr="00A709CB">
        <w:rPr>
          <w:rFonts w:cs="Arial"/>
          <w:color w:val="000000"/>
          <w:lang w:val="en-GB"/>
        </w:rPr>
        <w:t xml:space="preserve"> will also be possible with interest based advertising be an opt in or out revenue generation capability for the users.</w:t>
      </w:r>
    </w:p>
    <w:p w:rsidR="00C84E6C" w:rsidRPr="00A709CB" w:rsidRDefault="00C84E6C" w:rsidP="00C84E6C">
      <w:pPr>
        <w:jc w:val="both"/>
        <w:rPr>
          <w:rFonts w:cs="Arial"/>
          <w:color w:val="000000"/>
          <w:lang w:val="en-GB"/>
        </w:rPr>
      </w:pPr>
    </w:p>
    <w:p w:rsidR="00C84E6C" w:rsidRPr="00A709CB" w:rsidRDefault="00A41F6B" w:rsidP="00C84E6C">
      <w:pPr>
        <w:jc w:val="both"/>
        <w:rPr>
          <w:rFonts w:cs="Arial"/>
          <w:color w:val="000000"/>
          <w:lang w:val="en-GB"/>
        </w:rPr>
      </w:pPr>
      <w:r>
        <w:rPr>
          <w:rFonts w:cs="Arial"/>
          <w:noProof/>
          <w:color w:val="000000"/>
        </w:rPr>
        <w:drawing>
          <wp:inline distT="0" distB="0" distL="0" distR="0">
            <wp:extent cx="4438650" cy="21336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4438650" cy="2133600"/>
                    </a:xfrm>
                    <a:prstGeom prst="rect">
                      <a:avLst/>
                    </a:prstGeom>
                    <a:noFill/>
                    <a:ln w="9525">
                      <a:noFill/>
                      <a:miter lim="800000"/>
                      <a:headEnd/>
                      <a:tailEnd/>
                    </a:ln>
                  </pic:spPr>
                </pic:pic>
              </a:graphicData>
            </a:graphic>
          </wp:inline>
        </w:drawing>
      </w:r>
    </w:p>
    <w:p w:rsidR="00287729" w:rsidRPr="00A709CB" w:rsidRDefault="00287729" w:rsidP="009C4B32">
      <w:pPr>
        <w:spacing w:before="100" w:beforeAutospacing="1" w:after="100" w:afterAutospacing="1"/>
        <w:ind w:left="0"/>
        <w:rPr>
          <w:rFonts w:cs="Arial"/>
          <w:color w:val="000000"/>
        </w:rPr>
      </w:pPr>
      <w:r w:rsidRPr="00A709CB">
        <w:rPr>
          <w:rFonts w:cs="Arial"/>
          <w:b/>
          <w:bCs/>
          <w:color w:val="000000"/>
        </w:rPr>
        <w:lastRenderedPageBreak/>
        <w:t>5 Trends to Watch in Mobile Video</w:t>
      </w:r>
      <w:r w:rsidRPr="00A709CB">
        <w:rPr>
          <w:rFonts w:cs="Arial"/>
          <w:color w:val="000000"/>
        </w:rPr>
        <w:br/>
        <w:t>June 30, 2007</w:t>
      </w:r>
      <w:r w:rsidRPr="00A709CB">
        <w:rPr>
          <w:rFonts w:cs="Arial"/>
          <w:color w:val="000000"/>
        </w:rPr>
        <w:br/>
        <w:t xml:space="preserve">By </w:t>
      </w:r>
      <w:hyperlink r:id="rId10" w:history="1">
        <w:r w:rsidRPr="00A709CB">
          <w:rPr>
            <w:rFonts w:cs="Arial"/>
            <w:color w:val="0033FF"/>
            <w:u w:val="single"/>
          </w:rPr>
          <w:t>Troy Dreier</w:t>
        </w:r>
      </w:hyperlink>
    </w:p>
    <w:p w:rsidR="00287729" w:rsidRPr="00A709CB" w:rsidRDefault="00287729" w:rsidP="00747E73">
      <w:pPr>
        <w:spacing w:before="100" w:beforeAutospacing="1" w:after="100" w:afterAutospacing="1"/>
        <w:ind w:left="0"/>
        <w:jc w:val="both"/>
        <w:rPr>
          <w:rFonts w:cs="Arial"/>
          <w:color w:val="000000"/>
        </w:rPr>
      </w:pPr>
      <w:r w:rsidRPr="00A709CB">
        <w:rPr>
          <w:rFonts w:cs="Arial"/>
          <w:color w:val="000000"/>
        </w:rPr>
        <w:t>The growth of mobile video is</w:t>
      </w:r>
      <w:r w:rsidR="009C4B32" w:rsidRPr="00A709CB">
        <w:rPr>
          <w:rFonts w:cs="Arial"/>
          <w:color w:val="000000"/>
        </w:rPr>
        <w:t xml:space="preserve"> </w:t>
      </w:r>
      <w:r w:rsidR="00153ABE">
        <w:rPr>
          <w:rFonts w:cs="Arial"/>
          <w:color w:val="000000"/>
        </w:rPr>
        <w:t xml:space="preserve">an </w:t>
      </w:r>
      <w:r w:rsidR="00153ABE" w:rsidRPr="00A709CB">
        <w:rPr>
          <w:rFonts w:cs="Arial"/>
          <w:color w:val="000000"/>
        </w:rPr>
        <w:t>inevitability</w:t>
      </w:r>
      <w:r w:rsidRPr="00A709CB">
        <w:rPr>
          <w:rFonts w:cs="Arial"/>
          <w:color w:val="000000"/>
        </w:rPr>
        <w:t xml:space="preserve">, and the only question about its rise is "when," not "if." If you're wondering when cell phone video will finally find a mass audience, read this list of five trends to watch. </w:t>
      </w:r>
    </w:p>
    <w:p w:rsidR="00287729" w:rsidRPr="00A709CB" w:rsidRDefault="00287729" w:rsidP="00747E73">
      <w:pPr>
        <w:spacing w:before="100" w:beforeAutospacing="1" w:after="100" w:afterAutospacing="1"/>
        <w:ind w:left="0"/>
        <w:jc w:val="both"/>
        <w:rPr>
          <w:rFonts w:cs="Arial"/>
          <w:color w:val="000000"/>
        </w:rPr>
      </w:pPr>
      <w:r w:rsidRPr="00A709CB">
        <w:rPr>
          <w:rFonts w:cs="Arial"/>
          <w:color w:val="000000"/>
        </w:rPr>
        <w:t>To get a handle on the rise of mobile video, we spoke with Howard Gr</w:t>
      </w:r>
      <w:r w:rsidR="009C4B32" w:rsidRPr="00A709CB">
        <w:rPr>
          <w:rFonts w:cs="Arial"/>
          <w:color w:val="000000"/>
        </w:rPr>
        <w:t>eenfield, an industry strategist</w:t>
      </w:r>
      <w:r w:rsidRPr="00A709CB">
        <w:rPr>
          <w:rFonts w:cs="Arial"/>
          <w:color w:val="000000"/>
        </w:rPr>
        <w:t xml:space="preserve"> and columnist, and the president of Go Associates, a consulting firm for digital media companies. </w:t>
      </w:r>
    </w:p>
    <w:p w:rsidR="00287729" w:rsidRPr="00A709CB" w:rsidRDefault="00287729" w:rsidP="00747E73">
      <w:pPr>
        <w:spacing w:before="100" w:beforeAutospacing="1" w:after="100" w:afterAutospacing="1"/>
        <w:ind w:left="0"/>
        <w:jc w:val="both"/>
        <w:rPr>
          <w:rFonts w:cs="Arial"/>
          <w:color w:val="000000"/>
        </w:rPr>
      </w:pPr>
      <w:r w:rsidRPr="00A709CB">
        <w:rPr>
          <w:rFonts w:cs="Arial"/>
          <w:color w:val="000000"/>
        </w:rPr>
        <w:t xml:space="preserve">"I think it's still on the cusp, but If you look at the stats, analysts are saying that the number of subscriptions and the revenue generated will boom between now and 2010," says </w:t>
      </w:r>
      <w:smartTag w:uri="urn:schemas-microsoft-com:office:smarttags" w:element="place">
        <w:smartTag w:uri="urn:schemas-microsoft-com:office:smarttags" w:element="City">
          <w:r w:rsidRPr="00A709CB">
            <w:rPr>
              <w:rFonts w:cs="Arial"/>
              <w:color w:val="000000"/>
            </w:rPr>
            <w:t>Greenfield</w:t>
          </w:r>
        </w:smartTag>
      </w:smartTag>
      <w:r w:rsidRPr="00A709CB">
        <w:rPr>
          <w:rFonts w:cs="Arial"/>
          <w:color w:val="000000"/>
        </w:rPr>
        <w:t xml:space="preserve">. </w:t>
      </w:r>
    </w:p>
    <w:p w:rsidR="00287729" w:rsidRPr="00A709CB" w:rsidRDefault="00747E73" w:rsidP="00747E73">
      <w:pPr>
        <w:spacing w:before="100" w:beforeAutospacing="1" w:after="100" w:afterAutospacing="1"/>
        <w:ind w:left="0"/>
        <w:jc w:val="both"/>
        <w:rPr>
          <w:rFonts w:cs="Arial"/>
          <w:color w:val="000000"/>
        </w:rPr>
      </w:pPr>
      <w:r w:rsidRPr="00A709CB">
        <w:rPr>
          <w:rFonts w:cs="Arial"/>
          <w:color w:val="000000"/>
        </w:rPr>
        <w:t>Experts say</w:t>
      </w:r>
      <w:r w:rsidR="00287729" w:rsidRPr="00A709CB">
        <w:rPr>
          <w:rFonts w:cs="Arial"/>
          <w:color w:val="000000"/>
        </w:rPr>
        <w:t xml:space="preserve"> that the number of subscribers will reach 250,000,000 by 2010, and that revenue will reach over $27 billion by that year. </w:t>
      </w:r>
      <w:smartTag w:uri="urn:schemas-microsoft-com:office:smarttags" w:element="City">
        <w:smartTag w:uri="urn:schemas-microsoft-com:office:smarttags" w:element="place">
          <w:r w:rsidR="00287729" w:rsidRPr="00A709CB">
            <w:rPr>
              <w:rFonts w:cs="Arial"/>
              <w:color w:val="000000"/>
            </w:rPr>
            <w:t>Greenfield</w:t>
          </w:r>
        </w:smartTag>
      </w:smartTag>
      <w:r w:rsidR="00287729" w:rsidRPr="00A709CB">
        <w:rPr>
          <w:rFonts w:cs="Arial"/>
          <w:color w:val="000000"/>
        </w:rPr>
        <w:t xml:space="preserve"> adds that mobile video isn't that big a step from what we have now, and that the factors are finally lining up to bring it to a mass audience. </w:t>
      </w:r>
    </w:p>
    <w:p w:rsidR="00287729" w:rsidRPr="00A709CB" w:rsidRDefault="00287729" w:rsidP="00747E73">
      <w:pPr>
        <w:spacing w:before="100" w:beforeAutospacing="1" w:after="100" w:afterAutospacing="1"/>
        <w:ind w:left="0"/>
        <w:jc w:val="both"/>
        <w:rPr>
          <w:rFonts w:cs="Arial"/>
          <w:color w:val="000000"/>
        </w:rPr>
      </w:pPr>
      <w:r w:rsidRPr="00A709CB">
        <w:rPr>
          <w:rFonts w:cs="Arial"/>
          <w:color w:val="000000"/>
        </w:rPr>
        <w:t xml:space="preserve">Here are five trends to keep an eye on as you gauge the growth of mobile video. </w:t>
      </w:r>
    </w:p>
    <w:p w:rsidR="00287729" w:rsidRPr="00A709CB" w:rsidRDefault="00287729" w:rsidP="008F360C">
      <w:pPr>
        <w:numPr>
          <w:ilvl w:val="0"/>
          <w:numId w:val="8"/>
        </w:numPr>
        <w:tabs>
          <w:tab w:val="clear" w:pos="720"/>
        </w:tabs>
        <w:spacing w:before="100" w:beforeAutospacing="1" w:after="100" w:afterAutospacing="1"/>
        <w:ind w:left="426" w:hanging="426"/>
        <w:rPr>
          <w:rFonts w:cs="Arial"/>
          <w:color w:val="000000"/>
        </w:rPr>
        <w:pPrChange w:id="29" w:author=" " w:date="2007-07-26T20:22:00Z">
          <w:pPr>
            <w:numPr>
              <w:numId w:val="62"/>
            </w:numPr>
            <w:tabs>
              <w:tab w:val="num" w:pos="360"/>
            </w:tabs>
            <w:spacing w:before="100" w:beforeAutospacing="1" w:after="100" w:afterAutospacing="1"/>
            <w:ind w:left="426" w:hanging="426"/>
          </w:pPr>
        </w:pPrChange>
      </w:pPr>
      <w:r w:rsidRPr="00A709CB">
        <w:rPr>
          <w:rFonts w:cs="Arial"/>
          <w:b/>
          <w:bCs/>
          <w:color w:val="000000"/>
        </w:rPr>
        <w:t>Quality of Service.</w:t>
      </w:r>
      <w:r w:rsidRPr="00A709CB">
        <w:rPr>
          <w:rFonts w:cs="Arial"/>
          <w:color w:val="000000"/>
        </w:rPr>
        <w:br/>
        <w:t xml:space="preserve">As </w:t>
      </w:r>
      <w:smartTag w:uri="urn:schemas-microsoft-com:office:smarttags" w:element="City">
        <w:smartTag w:uri="urn:schemas-microsoft-com:office:smarttags" w:element="place">
          <w:r w:rsidRPr="00A709CB">
            <w:rPr>
              <w:rFonts w:cs="Arial"/>
              <w:color w:val="000000"/>
            </w:rPr>
            <w:t>Greenfield</w:t>
          </w:r>
        </w:smartTag>
      </w:smartTag>
      <w:r w:rsidRPr="00A709CB">
        <w:rPr>
          <w:rFonts w:cs="Arial"/>
          <w:color w:val="000000"/>
        </w:rPr>
        <w:t xml:space="preserve"> puts it, mobile video needs to have good enough quality so that you don't subconsciously flinch as you mentally compare it to regular TV. Image quality will need to improve over what we have now. </w:t>
      </w:r>
      <w:r w:rsidR="00FD4722" w:rsidRPr="00A709CB">
        <w:rPr>
          <w:rFonts w:cs="Arial"/>
        </w:rPr>
        <w:t>Next2Friend’s compression techniques will overcome the potential quality issues.</w:t>
      </w:r>
    </w:p>
    <w:p w:rsidR="00287729" w:rsidRPr="00A709CB" w:rsidRDefault="00287729" w:rsidP="008F360C">
      <w:pPr>
        <w:numPr>
          <w:ilvl w:val="0"/>
          <w:numId w:val="8"/>
        </w:numPr>
        <w:tabs>
          <w:tab w:val="clear" w:pos="720"/>
        </w:tabs>
        <w:spacing w:before="100" w:beforeAutospacing="1" w:after="100" w:afterAutospacing="1"/>
        <w:ind w:left="426" w:hanging="426"/>
        <w:rPr>
          <w:rFonts w:cs="Arial"/>
          <w:color w:val="000000"/>
        </w:rPr>
        <w:pPrChange w:id="30" w:author=" " w:date="2007-07-26T20:22:00Z">
          <w:pPr>
            <w:numPr>
              <w:numId w:val="62"/>
            </w:numPr>
            <w:tabs>
              <w:tab w:val="num" w:pos="360"/>
            </w:tabs>
            <w:spacing w:before="100" w:beforeAutospacing="1" w:after="100" w:afterAutospacing="1"/>
            <w:ind w:left="426" w:hanging="426"/>
          </w:pPr>
        </w:pPrChange>
      </w:pPr>
      <w:r w:rsidRPr="00A709CB">
        <w:rPr>
          <w:rFonts w:cs="Arial"/>
          <w:b/>
          <w:bCs/>
          <w:color w:val="000000"/>
        </w:rPr>
        <w:t>Creation of Standards</w:t>
      </w:r>
      <w:r w:rsidRPr="00A709CB">
        <w:rPr>
          <w:rFonts w:cs="Arial"/>
          <w:color w:val="000000"/>
        </w:rPr>
        <w:br/>
        <w:t xml:space="preserve">While several different video standards are being tried, </w:t>
      </w:r>
      <w:smartTag w:uri="urn:schemas-microsoft-com:office:smarttags" w:element="City">
        <w:smartTag w:uri="urn:schemas-microsoft-com:office:smarttags" w:element="place">
          <w:r w:rsidRPr="00A709CB">
            <w:rPr>
              <w:rFonts w:cs="Arial"/>
              <w:color w:val="000000"/>
            </w:rPr>
            <w:t>Greenfield</w:t>
          </w:r>
        </w:smartTag>
      </w:smartTag>
      <w:r w:rsidRPr="00A709CB">
        <w:rPr>
          <w:rFonts w:cs="Arial"/>
          <w:color w:val="000000"/>
        </w:rPr>
        <w:t xml:space="preserve"> says the need is for one overarching format to emerge. That will let developers create the necessary infrastructure, and will give the green light for mass content creation. </w:t>
      </w:r>
      <w:r w:rsidR="00FD56F7" w:rsidRPr="00A709CB">
        <w:rPr>
          <w:rFonts w:cs="Arial"/>
        </w:rPr>
        <w:t>Next2Friend’s will be standards independent.</w:t>
      </w:r>
    </w:p>
    <w:p w:rsidR="00287729" w:rsidRPr="00A709CB" w:rsidRDefault="00287729" w:rsidP="008F360C">
      <w:pPr>
        <w:numPr>
          <w:ilvl w:val="0"/>
          <w:numId w:val="8"/>
        </w:numPr>
        <w:tabs>
          <w:tab w:val="clear" w:pos="720"/>
        </w:tabs>
        <w:spacing w:before="100" w:beforeAutospacing="1" w:after="100" w:afterAutospacing="1"/>
        <w:ind w:left="426" w:hanging="426"/>
        <w:rPr>
          <w:rFonts w:cs="Arial"/>
          <w:color w:val="000000"/>
        </w:rPr>
        <w:pPrChange w:id="31" w:author=" " w:date="2007-07-26T20:22:00Z">
          <w:pPr>
            <w:numPr>
              <w:numId w:val="62"/>
            </w:numPr>
            <w:tabs>
              <w:tab w:val="num" w:pos="360"/>
            </w:tabs>
            <w:spacing w:before="100" w:beforeAutospacing="1" w:after="100" w:afterAutospacing="1"/>
            <w:ind w:left="426" w:hanging="426"/>
          </w:pPr>
        </w:pPrChange>
      </w:pPr>
      <w:r w:rsidRPr="00A709CB">
        <w:rPr>
          <w:rFonts w:cs="Arial"/>
          <w:b/>
          <w:bCs/>
          <w:color w:val="000000"/>
        </w:rPr>
        <w:t>Creation of Delivery Formats</w:t>
      </w:r>
      <w:r w:rsidRPr="00A709CB">
        <w:rPr>
          <w:rFonts w:cs="Arial"/>
          <w:color w:val="000000"/>
        </w:rPr>
        <w:br/>
        <w:t xml:space="preserve">Delivery speeds are increasing on mobile networks, but they'll need to be even faster of the uninterrupted delivery of video. Networks will need the speed, quality, and flexibility to offer high data throughput, integrative services, and a smooth customer experience, says </w:t>
      </w:r>
      <w:smartTag w:uri="urn:schemas-microsoft-com:office:smarttags" w:element="City">
        <w:smartTag w:uri="urn:schemas-microsoft-com:office:smarttags" w:element="place">
          <w:r w:rsidRPr="00A709CB">
            <w:rPr>
              <w:rFonts w:cs="Arial"/>
              <w:color w:val="000000"/>
            </w:rPr>
            <w:t>Greenfield</w:t>
          </w:r>
        </w:smartTag>
      </w:smartTag>
      <w:r w:rsidRPr="00A709CB">
        <w:rPr>
          <w:rFonts w:cs="Arial"/>
          <w:color w:val="000000"/>
        </w:rPr>
        <w:t xml:space="preserve">. </w:t>
      </w:r>
      <w:r w:rsidR="00744417" w:rsidRPr="00A709CB">
        <w:rPr>
          <w:rFonts w:cs="Arial"/>
        </w:rPr>
        <w:t>Next2Friend’s will be the first real time integrated mobile video sharing experience</w:t>
      </w:r>
    </w:p>
    <w:p w:rsidR="00287729" w:rsidRPr="00A709CB" w:rsidRDefault="00287729" w:rsidP="008F360C">
      <w:pPr>
        <w:numPr>
          <w:ilvl w:val="0"/>
          <w:numId w:val="8"/>
        </w:numPr>
        <w:tabs>
          <w:tab w:val="clear" w:pos="720"/>
          <w:tab w:val="num" w:pos="426"/>
        </w:tabs>
        <w:spacing w:before="100" w:beforeAutospacing="1" w:after="100" w:afterAutospacing="1"/>
        <w:ind w:left="426" w:hanging="426"/>
        <w:jc w:val="both"/>
        <w:rPr>
          <w:rFonts w:cs="Arial"/>
          <w:color w:val="000000"/>
        </w:rPr>
        <w:pPrChange w:id="32" w:author=" " w:date="2007-07-26T20:22:00Z">
          <w:pPr>
            <w:numPr>
              <w:numId w:val="62"/>
            </w:numPr>
            <w:tabs>
              <w:tab w:val="num" w:pos="360"/>
              <w:tab w:val="num" w:pos="426"/>
            </w:tabs>
            <w:spacing w:before="100" w:beforeAutospacing="1" w:after="100" w:afterAutospacing="1"/>
            <w:ind w:left="426" w:hanging="426"/>
            <w:jc w:val="both"/>
          </w:pPr>
        </w:pPrChange>
      </w:pPr>
      <w:r w:rsidRPr="00A709CB">
        <w:rPr>
          <w:rFonts w:cs="Arial"/>
          <w:b/>
          <w:bCs/>
          <w:color w:val="000000"/>
        </w:rPr>
        <w:t>Advertising</w:t>
      </w:r>
      <w:r w:rsidRPr="00A709CB">
        <w:rPr>
          <w:rFonts w:cs="Arial"/>
          <w:color w:val="000000"/>
        </w:rPr>
        <w:br/>
        <w:t xml:space="preserve">How will advertising play out on mobile networks? Will customers prefer a subscription model for content or a pay-per-view model? Through today's trial and error, a dominant system should emerge. "Everyone is throwing things against the wall to see what will stick," says </w:t>
      </w:r>
      <w:smartTag w:uri="urn:schemas-microsoft-com:office:smarttags" w:element="City">
        <w:smartTag w:uri="urn:schemas-microsoft-com:office:smarttags" w:element="place">
          <w:r w:rsidRPr="00A709CB">
            <w:rPr>
              <w:rFonts w:cs="Arial"/>
              <w:color w:val="000000"/>
            </w:rPr>
            <w:t>Greenfield</w:t>
          </w:r>
        </w:smartTag>
      </w:smartTag>
      <w:r w:rsidRPr="00A709CB">
        <w:rPr>
          <w:rFonts w:cs="Arial"/>
          <w:color w:val="000000"/>
        </w:rPr>
        <w:t xml:space="preserve">, "but they're confident that it will happen." </w:t>
      </w:r>
      <w:r w:rsidR="00744417" w:rsidRPr="00A709CB">
        <w:rPr>
          <w:rFonts w:cs="Arial"/>
        </w:rPr>
        <w:t>Next2Friend’s will offer an opt in or out for adverting and will apply subscription charges to each option.</w:t>
      </w:r>
    </w:p>
    <w:p w:rsidR="004144D5" w:rsidRPr="00153ABE" w:rsidRDefault="00287729" w:rsidP="008F360C">
      <w:pPr>
        <w:numPr>
          <w:ilvl w:val="0"/>
          <w:numId w:val="8"/>
        </w:numPr>
        <w:tabs>
          <w:tab w:val="clear" w:pos="720"/>
          <w:tab w:val="num" w:pos="426"/>
        </w:tabs>
        <w:spacing w:before="100" w:beforeAutospacing="1" w:after="100" w:afterAutospacing="1"/>
        <w:ind w:left="426" w:hanging="426"/>
        <w:jc w:val="both"/>
        <w:rPr>
          <w:rFonts w:cs="Arial"/>
          <w:color w:val="000000"/>
        </w:rPr>
        <w:pPrChange w:id="33" w:author=" " w:date="2007-07-26T20:22:00Z">
          <w:pPr>
            <w:numPr>
              <w:numId w:val="62"/>
            </w:numPr>
            <w:tabs>
              <w:tab w:val="num" w:pos="360"/>
              <w:tab w:val="num" w:pos="426"/>
            </w:tabs>
            <w:spacing w:before="100" w:beforeAutospacing="1" w:after="100" w:afterAutospacing="1"/>
            <w:ind w:left="426" w:hanging="426"/>
            <w:jc w:val="both"/>
          </w:pPr>
        </w:pPrChange>
      </w:pPr>
      <w:r w:rsidRPr="00A709CB">
        <w:rPr>
          <w:rFonts w:cs="Arial"/>
          <w:b/>
          <w:bCs/>
          <w:color w:val="000000"/>
        </w:rPr>
        <w:t>Openness</w:t>
      </w:r>
      <w:r w:rsidRPr="00A709CB">
        <w:rPr>
          <w:rFonts w:cs="Arial"/>
          <w:color w:val="000000"/>
        </w:rPr>
        <w:br/>
        <w:t xml:space="preserve">The beginning years of mobile video will likely be a walled garden approach, says </w:t>
      </w:r>
      <w:smartTag w:uri="urn:schemas-microsoft-com:office:smarttags" w:element="City">
        <w:smartTag w:uri="urn:schemas-microsoft-com:office:smarttags" w:element="place">
          <w:r w:rsidRPr="00A709CB">
            <w:rPr>
              <w:rFonts w:cs="Arial"/>
              <w:color w:val="000000"/>
            </w:rPr>
            <w:t>Greenfield</w:t>
          </w:r>
        </w:smartTag>
      </w:smartTag>
      <w:r w:rsidRPr="00A709CB">
        <w:rPr>
          <w:rFonts w:cs="Arial"/>
          <w:color w:val="000000"/>
        </w:rPr>
        <w:t>, with consumers locked into their provider's content offerings. But after than, a greater openness should win out as customers demand more choices.</w:t>
      </w:r>
      <w:r w:rsidR="00153ABE" w:rsidRPr="00153ABE">
        <w:rPr>
          <w:rFonts w:cs="Arial"/>
        </w:rPr>
        <w:t xml:space="preserve"> </w:t>
      </w:r>
      <w:r w:rsidR="00153ABE" w:rsidRPr="00A709CB">
        <w:rPr>
          <w:rFonts w:cs="Arial"/>
        </w:rPr>
        <w:t xml:space="preserve">Next2Friend’s will offer </w:t>
      </w:r>
      <w:r w:rsidR="00153ABE">
        <w:rPr>
          <w:rFonts w:cs="Arial"/>
        </w:rPr>
        <w:t>a Carrier Independent model and will be a revenue boosting enhancement for any mobile network.</w:t>
      </w:r>
    </w:p>
    <w:p w:rsidR="00744417" w:rsidRPr="00A709CB" w:rsidRDefault="00744417" w:rsidP="00AE089F">
      <w:pPr>
        <w:ind w:left="0"/>
        <w:jc w:val="both"/>
        <w:rPr>
          <w:rFonts w:cs="Arial"/>
          <w:color w:val="000000"/>
        </w:rPr>
      </w:pPr>
      <w:r w:rsidRPr="00A709CB">
        <w:rPr>
          <w:rFonts w:cs="Arial"/>
          <w:color w:val="000000"/>
        </w:rPr>
        <w:t xml:space="preserve">All Videos produce by Next2Friends users will be store on our servers and can be viewed by linked friends or by all users dependant upon the Producers preference. </w:t>
      </w:r>
    </w:p>
    <w:p w:rsidR="00744417" w:rsidRPr="00A709CB" w:rsidRDefault="00744417" w:rsidP="00AE089F">
      <w:pPr>
        <w:ind w:left="0"/>
        <w:jc w:val="both"/>
        <w:rPr>
          <w:rFonts w:cs="Arial"/>
          <w:color w:val="000000"/>
        </w:rPr>
      </w:pPr>
    </w:p>
    <w:p w:rsidR="00744417" w:rsidRPr="00A709CB" w:rsidRDefault="00744417" w:rsidP="00AE089F">
      <w:pPr>
        <w:ind w:left="0"/>
        <w:jc w:val="both"/>
        <w:rPr>
          <w:rFonts w:cs="Arial"/>
          <w:color w:val="000000"/>
        </w:rPr>
      </w:pPr>
      <w:r w:rsidRPr="00A709CB">
        <w:rPr>
          <w:rFonts w:cs="Arial"/>
          <w:color w:val="000000"/>
        </w:rPr>
        <w:t>Unlike YouTube, Next2Friends users will;</w:t>
      </w:r>
    </w:p>
    <w:p w:rsidR="00744417" w:rsidRPr="00A709CB" w:rsidRDefault="00744417" w:rsidP="00AE089F">
      <w:pPr>
        <w:ind w:left="0"/>
        <w:jc w:val="both"/>
        <w:rPr>
          <w:rFonts w:cs="Arial"/>
          <w:color w:val="000000"/>
        </w:rPr>
      </w:pPr>
    </w:p>
    <w:p w:rsidR="00744417" w:rsidRPr="00A709CB" w:rsidRDefault="00744417" w:rsidP="008F360C">
      <w:pPr>
        <w:numPr>
          <w:ilvl w:val="3"/>
          <w:numId w:val="5"/>
        </w:numPr>
        <w:tabs>
          <w:tab w:val="clear" w:pos="2880"/>
        </w:tabs>
        <w:ind w:hanging="2029"/>
        <w:jc w:val="both"/>
        <w:rPr>
          <w:rFonts w:cs="Arial"/>
          <w:color w:val="000000"/>
          <w:lang w:val="en-GB"/>
        </w:rPr>
        <w:pPrChange w:id="34" w:author=" " w:date="2007-07-26T20:22:00Z">
          <w:pPr>
            <w:numPr>
              <w:ilvl w:val="3"/>
              <w:numId w:val="59"/>
            </w:numPr>
            <w:tabs>
              <w:tab w:val="num" w:pos="360"/>
            </w:tabs>
            <w:ind w:hanging="2029"/>
            <w:jc w:val="both"/>
          </w:pPr>
        </w:pPrChange>
      </w:pPr>
      <w:r w:rsidRPr="00A709CB">
        <w:rPr>
          <w:rFonts w:cs="Arial"/>
          <w:color w:val="000000"/>
        </w:rPr>
        <w:t>Be able to edit and down load the media file</w:t>
      </w:r>
    </w:p>
    <w:p w:rsidR="00744417" w:rsidRPr="00A709CB" w:rsidRDefault="00744417" w:rsidP="008F360C">
      <w:pPr>
        <w:numPr>
          <w:ilvl w:val="3"/>
          <w:numId w:val="5"/>
        </w:numPr>
        <w:tabs>
          <w:tab w:val="clear" w:pos="2880"/>
        </w:tabs>
        <w:ind w:hanging="2029"/>
        <w:jc w:val="both"/>
        <w:rPr>
          <w:rFonts w:cs="Arial"/>
          <w:color w:val="000000"/>
        </w:rPr>
        <w:pPrChange w:id="35" w:author=" " w:date="2007-07-26T20:22:00Z">
          <w:pPr>
            <w:numPr>
              <w:ilvl w:val="3"/>
              <w:numId w:val="59"/>
            </w:numPr>
            <w:tabs>
              <w:tab w:val="num" w:pos="360"/>
            </w:tabs>
            <w:ind w:hanging="2029"/>
            <w:jc w:val="both"/>
          </w:pPr>
        </w:pPrChange>
      </w:pPr>
      <w:r w:rsidRPr="00A709CB">
        <w:rPr>
          <w:rFonts w:cs="Arial"/>
          <w:color w:val="000000"/>
        </w:rPr>
        <w:t>Earn cash from online viewings of the video, providing advertising is allowed on the video</w:t>
      </w:r>
    </w:p>
    <w:p w:rsidR="00A15371" w:rsidRPr="00A709CB" w:rsidRDefault="00744417" w:rsidP="008F360C">
      <w:pPr>
        <w:numPr>
          <w:ilvl w:val="3"/>
          <w:numId w:val="5"/>
        </w:numPr>
        <w:tabs>
          <w:tab w:val="clear" w:pos="2880"/>
        </w:tabs>
        <w:ind w:hanging="2029"/>
        <w:jc w:val="both"/>
        <w:rPr>
          <w:rFonts w:cs="Arial"/>
          <w:color w:val="000000"/>
        </w:rPr>
        <w:pPrChange w:id="36" w:author=" " w:date="2007-07-26T20:22:00Z">
          <w:pPr>
            <w:numPr>
              <w:ilvl w:val="3"/>
              <w:numId w:val="59"/>
            </w:numPr>
            <w:tabs>
              <w:tab w:val="num" w:pos="360"/>
            </w:tabs>
            <w:ind w:hanging="2029"/>
            <w:jc w:val="both"/>
          </w:pPr>
        </w:pPrChange>
      </w:pPr>
      <w:r w:rsidRPr="00A709CB">
        <w:rPr>
          <w:rFonts w:cs="Arial"/>
          <w:color w:val="000000"/>
        </w:rPr>
        <w:lastRenderedPageBreak/>
        <w:t>Earn cash from extending their known Next2Friends</w:t>
      </w:r>
      <w:r w:rsidRPr="00A709CB" w:rsidDel="00744417">
        <w:rPr>
          <w:rFonts w:cs="Arial"/>
          <w:color w:val="000000"/>
        </w:rPr>
        <w:t xml:space="preserve"> </w:t>
      </w:r>
      <w:r w:rsidR="00A15371" w:rsidRPr="00A709CB">
        <w:rPr>
          <w:rFonts w:cs="Arial"/>
          <w:color w:val="000000"/>
        </w:rPr>
        <w:t>network</w:t>
      </w:r>
    </w:p>
    <w:p w:rsidR="00744417" w:rsidRPr="00A709CB" w:rsidRDefault="00744417" w:rsidP="00A15371">
      <w:pPr>
        <w:ind w:left="851"/>
        <w:jc w:val="both"/>
        <w:rPr>
          <w:rFonts w:cs="Arial"/>
          <w:color w:val="000000"/>
        </w:rPr>
      </w:pPr>
    </w:p>
    <w:p w:rsidR="00744417" w:rsidRPr="00A709CB" w:rsidRDefault="00744417" w:rsidP="00AE089F">
      <w:pPr>
        <w:ind w:left="0"/>
        <w:jc w:val="both"/>
        <w:rPr>
          <w:rFonts w:cs="Arial"/>
          <w:color w:val="000000"/>
        </w:rPr>
      </w:pPr>
      <w:r w:rsidRPr="00A709CB">
        <w:rPr>
          <w:rFonts w:cs="Arial"/>
          <w:color w:val="000000"/>
        </w:rPr>
        <w:t>Next2Friends will generate revenues from;</w:t>
      </w:r>
    </w:p>
    <w:p w:rsidR="00744417" w:rsidRPr="00A709CB" w:rsidRDefault="00744417" w:rsidP="00AE089F">
      <w:pPr>
        <w:ind w:left="0"/>
        <w:jc w:val="both"/>
        <w:rPr>
          <w:rFonts w:cs="Arial"/>
          <w:color w:val="000000"/>
        </w:rPr>
      </w:pPr>
    </w:p>
    <w:p w:rsidR="00744417" w:rsidRPr="00A709CB" w:rsidRDefault="00744417" w:rsidP="008F360C">
      <w:pPr>
        <w:numPr>
          <w:ilvl w:val="3"/>
          <w:numId w:val="5"/>
        </w:numPr>
        <w:tabs>
          <w:tab w:val="clear" w:pos="2880"/>
          <w:tab w:val="num" w:pos="1276"/>
        </w:tabs>
        <w:ind w:hanging="2029"/>
        <w:jc w:val="both"/>
        <w:rPr>
          <w:rFonts w:cs="Arial"/>
          <w:color w:val="000000"/>
          <w:lang w:val="en-GB"/>
        </w:rPr>
        <w:pPrChange w:id="37" w:author=" " w:date="2007-07-26T20:22:00Z">
          <w:pPr>
            <w:numPr>
              <w:ilvl w:val="3"/>
              <w:numId w:val="59"/>
            </w:numPr>
            <w:tabs>
              <w:tab w:val="num" w:pos="360"/>
              <w:tab w:val="num" w:pos="1276"/>
            </w:tabs>
            <w:ind w:hanging="2029"/>
            <w:jc w:val="both"/>
          </w:pPr>
        </w:pPrChange>
      </w:pPr>
      <w:r w:rsidRPr="00A709CB">
        <w:rPr>
          <w:rFonts w:cs="Arial"/>
          <w:color w:val="000000"/>
        </w:rPr>
        <w:t>Subscribers fees following a one-three month trial</w:t>
      </w:r>
      <w:r w:rsidRPr="00A709CB">
        <w:rPr>
          <w:rFonts w:cs="Arial"/>
          <w:color w:val="000000"/>
          <w:lang w:val="en-GB"/>
        </w:rPr>
        <w:t xml:space="preserve"> </w:t>
      </w:r>
    </w:p>
    <w:p w:rsidR="00744417" w:rsidRPr="00A709CB" w:rsidRDefault="00744417" w:rsidP="008F360C">
      <w:pPr>
        <w:numPr>
          <w:ilvl w:val="3"/>
          <w:numId w:val="5"/>
        </w:numPr>
        <w:tabs>
          <w:tab w:val="clear" w:pos="2880"/>
          <w:tab w:val="num" w:pos="1276"/>
        </w:tabs>
        <w:ind w:hanging="2029"/>
        <w:jc w:val="both"/>
        <w:rPr>
          <w:rFonts w:cs="Arial"/>
          <w:color w:val="000000"/>
          <w:lang w:val="en-GB"/>
        </w:rPr>
        <w:pPrChange w:id="38" w:author=" " w:date="2007-07-26T20:22:00Z">
          <w:pPr>
            <w:numPr>
              <w:ilvl w:val="3"/>
              <w:numId w:val="59"/>
            </w:numPr>
            <w:tabs>
              <w:tab w:val="num" w:pos="360"/>
              <w:tab w:val="num" w:pos="1276"/>
            </w:tabs>
            <w:ind w:hanging="2029"/>
            <w:jc w:val="both"/>
          </w:pPr>
        </w:pPrChange>
      </w:pPr>
      <w:r w:rsidRPr="00A709CB">
        <w:rPr>
          <w:rFonts w:cs="Arial"/>
          <w:color w:val="000000"/>
          <w:lang w:val="en-GB"/>
        </w:rPr>
        <w:t>Increased</w:t>
      </w:r>
      <w:r w:rsidRPr="00A709CB">
        <w:rPr>
          <w:rFonts w:cs="Arial"/>
          <w:color w:val="000000"/>
        </w:rPr>
        <w:t xml:space="preserve"> Subscribers fees</w:t>
      </w:r>
      <w:r w:rsidRPr="00A709CB">
        <w:rPr>
          <w:rFonts w:cs="Arial"/>
          <w:color w:val="000000"/>
          <w:lang w:val="en-GB"/>
        </w:rPr>
        <w:t xml:space="preserve">  based in larger volumes of movies uploaded</w:t>
      </w:r>
    </w:p>
    <w:p w:rsidR="00744417" w:rsidRPr="00A709CB" w:rsidRDefault="00744417" w:rsidP="008F360C">
      <w:pPr>
        <w:numPr>
          <w:ilvl w:val="3"/>
          <w:numId w:val="5"/>
        </w:numPr>
        <w:tabs>
          <w:tab w:val="clear" w:pos="2880"/>
          <w:tab w:val="num" w:pos="1276"/>
        </w:tabs>
        <w:ind w:hanging="2029"/>
        <w:jc w:val="both"/>
        <w:rPr>
          <w:rFonts w:cs="Arial"/>
          <w:color w:val="000000"/>
          <w:lang w:val="en-GB"/>
        </w:rPr>
        <w:pPrChange w:id="39" w:author=" " w:date="2007-07-26T20:22:00Z">
          <w:pPr>
            <w:numPr>
              <w:ilvl w:val="3"/>
              <w:numId w:val="59"/>
            </w:numPr>
            <w:tabs>
              <w:tab w:val="num" w:pos="360"/>
              <w:tab w:val="num" w:pos="1276"/>
            </w:tabs>
            <w:ind w:hanging="2029"/>
            <w:jc w:val="both"/>
          </w:pPr>
        </w:pPrChange>
      </w:pPr>
      <w:r w:rsidRPr="00A709CB">
        <w:rPr>
          <w:rFonts w:cs="Arial"/>
          <w:color w:val="000000"/>
          <w:lang w:val="en-GB"/>
        </w:rPr>
        <w:t>Editing and Downloads</w:t>
      </w:r>
    </w:p>
    <w:p w:rsidR="00153ABE" w:rsidRPr="00A709CB" w:rsidRDefault="00A15371" w:rsidP="008F360C">
      <w:pPr>
        <w:numPr>
          <w:ilvl w:val="3"/>
          <w:numId w:val="5"/>
        </w:numPr>
        <w:tabs>
          <w:tab w:val="clear" w:pos="2880"/>
          <w:tab w:val="num" w:pos="1276"/>
        </w:tabs>
        <w:ind w:left="1276" w:hanging="425"/>
        <w:jc w:val="both"/>
        <w:rPr>
          <w:rFonts w:cs="Arial"/>
          <w:color w:val="000000"/>
          <w:lang w:val="en-GB"/>
        </w:rPr>
        <w:pPrChange w:id="40" w:author=" " w:date="2007-07-26T20:22:00Z">
          <w:pPr>
            <w:numPr>
              <w:ilvl w:val="3"/>
              <w:numId w:val="59"/>
            </w:numPr>
            <w:tabs>
              <w:tab w:val="num" w:pos="360"/>
              <w:tab w:val="num" w:pos="1276"/>
            </w:tabs>
            <w:ind w:left="1276" w:hanging="425"/>
            <w:jc w:val="both"/>
          </w:pPr>
        </w:pPrChange>
      </w:pPr>
      <w:r w:rsidRPr="00A709CB">
        <w:rPr>
          <w:rFonts w:cs="Arial"/>
          <w:color w:val="000000"/>
        </w:rPr>
        <w:t>Advertising revenues from corporate clients who want either location based services and or commercials space on movies</w:t>
      </w:r>
    </w:p>
    <w:p w:rsidR="00744417" w:rsidRPr="00A709CB" w:rsidRDefault="00744417" w:rsidP="008F360C">
      <w:pPr>
        <w:numPr>
          <w:ilvl w:val="3"/>
          <w:numId w:val="5"/>
        </w:numPr>
        <w:tabs>
          <w:tab w:val="clear" w:pos="2880"/>
          <w:tab w:val="num" w:pos="1276"/>
        </w:tabs>
        <w:ind w:left="1276" w:hanging="425"/>
        <w:jc w:val="both"/>
        <w:rPr>
          <w:rFonts w:cs="Arial"/>
          <w:color w:val="000000"/>
        </w:rPr>
        <w:pPrChange w:id="41" w:author=" " w:date="2007-07-26T20:22:00Z">
          <w:pPr>
            <w:numPr>
              <w:ilvl w:val="3"/>
              <w:numId w:val="59"/>
            </w:numPr>
            <w:tabs>
              <w:tab w:val="num" w:pos="360"/>
              <w:tab w:val="num" w:pos="1276"/>
            </w:tabs>
            <w:ind w:left="1276" w:hanging="425"/>
            <w:jc w:val="both"/>
          </w:pPr>
        </w:pPrChange>
      </w:pPr>
      <w:r w:rsidRPr="00A709CB">
        <w:rPr>
          <w:rFonts w:cs="Arial"/>
          <w:color w:val="000000"/>
        </w:rPr>
        <w:t>Earn cash from online viewings of the video, providing advertising is allowed on the video</w:t>
      </w:r>
    </w:p>
    <w:p w:rsidR="00744417" w:rsidRPr="00A709CB" w:rsidRDefault="00744417" w:rsidP="00AE089F">
      <w:pPr>
        <w:ind w:left="0"/>
        <w:jc w:val="both"/>
        <w:rPr>
          <w:rFonts w:cs="Arial"/>
          <w:color w:val="000000"/>
        </w:rPr>
      </w:pPr>
    </w:p>
    <w:p w:rsidR="00744417" w:rsidRPr="00A709CB" w:rsidRDefault="00A15371" w:rsidP="00AE089F">
      <w:pPr>
        <w:ind w:left="0"/>
        <w:jc w:val="both"/>
        <w:rPr>
          <w:rFonts w:cs="Arial"/>
          <w:color w:val="000000"/>
        </w:rPr>
      </w:pPr>
      <w:r w:rsidRPr="00A709CB">
        <w:rPr>
          <w:rFonts w:cs="Arial"/>
          <w:color w:val="000000"/>
        </w:rPr>
        <w:t>Next2Friends</w:t>
      </w:r>
      <w:r w:rsidR="009772CB" w:rsidRPr="00A709CB">
        <w:rPr>
          <w:rFonts w:cs="Arial"/>
          <w:color w:val="000000"/>
        </w:rPr>
        <w:t xml:space="preserve"> are a </w:t>
      </w:r>
      <w:smartTag w:uri="urn:schemas-microsoft-com:office:smarttags" w:element="country-region">
        <w:r w:rsidR="009772CB" w:rsidRPr="00A709CB">
          <w:rPr>
            <w:rFonts w:cs="Arial"/>
            <w:color w:val="000000"/>
          </w:rPr>
          <w:t>UK</w:t>
        </w:r>
      </w:smartTag>
      <w:r w:rsidR="009772CB" w:rsidRPr="00A709CB">
        <w:rPr>
          <w:rFonts w:cs="Arial"/>
          <w:color w:val="000000"/>
        </w:rPr>
        <w:t xml:space="preserve"> based pre revenue organisation with a technical</w:t>
      </w:r>
      <w:r w:rsidR="00E1489D" w:rsidRPr="00A709CB">
        <w:rPr>
          <w:rFonts w:cs="Arial"/>
          <w:color w:val="000000"/>
        </w:rPr>
        <w:t xml:space="preserve"> research and development team based in the </w:t>
      </w:r>
      <w:smartTag w:uri="urn:schemas-microsoft-com:office:smarttags" w:element="country-region">
        <w:smartTag w:uri="urn:schemas-microsoft-com:office:smarttags" w:element="place">
          <w:r w:rsidR="00E1489D" w:rsidRPr="00A709CB">
            <w:rPr>
              <w:rFonts w:cs="Arial"/>
              <w:color w:val="000000"/>
            </w:rPr>
            <w:t>US</w:t>
          </w:r>
          <w:r w:rsidR="00153ABE">
            <w:rPr>
              <w:rFonts w:cs="Arial"/>
              <w:color w:val="000000"/>
            </w:rPr>
            <w:t>A</w:t>
          </w:r>
        </w:smartTag>
      </w:smartTag>
      <w:r w:rsidR="00E1489D" w:rsidRPr="00A709CB">
        <w:rPr>
          <w:rFonts w:cs="Arial"/>
          <w:color w:val="000000"/>
        </w:rPr>
        <w:t>.</w:t>
      </w:r>
      <w:r w:rsidRPr="00A709CB">
        <w:rPr>
          <w:rFonts w:cs="Arial"/>
          <w:color w:val="000000"/>
        </w:rPr>
        <w:t xml:space="preserve"> </w:t>
      </w:r>
      <w:r w:rsidR="00E1489D" w:rsidRPr="00A709CB">
        <w:rPr>
          <w:rFonts w:cs="Arial"/>
          <w:color w:val="000000"/>
        </w:rPr>
        <w:t xml:space="preserve">Next2Friends’ </w:t>
      </w:r>
      <w:r w:rsidRPr="00A709CB">
        <w:rPr>
          <w:rFonts w:cs="Arial"/>
          <w:color w:val="000000"/>
        </w:rPr>
        <w:t>have a seasoned management team with full resumes included within the appendice</w:t>
      </w:r>
      <w:r w:rsidR="00153ABE">
        <w:rPr>
          <w:rFonts w:cs="Arial"/>
          <w:color w:val="000000"/>
        </w:rPr>
        <w:t>s</w:t>
      </w:r>
      <w:r w:rsidRPr="00A709CB">
        <w:rPr>
          <w:rFonts w:cs="Arial"/>
          <w:color w:val="000000"/>
        </w:rPr>
        <w:t xml:space="preserve"> of this plan;</w:t>
      </w:r>
    </w:p>
    <w:p w:rsidR="00CD0AF1" w:rsidRPr="00A709CB" w:rsidRDefault="00CD0AF1" w:rsidP="00AE089F">
      <w:pPr>
        <w:ind w:left="0"/>
        <w:jc w:val="both"/>
        <w:rPr>
          <w:rFonts w:cs="Arial"/>
          <w:color w:val="000000"/>
        </w:rPr>
      </w:pPr>
    </w:p>
    <w:p w:rsidR="00CD0AF1" w:rsidRPr="00A709CB" w:rsidRDefault="00CD0AF1" w:rsidP="00CD0AF1">
      <w:pPr>
        <w:jc w:val="both"/>
        <w:rPr>
          <w:rFonts w:cs="Arial"/>
          <w:b/>
          <w:color w:val="000000"/>
          <w:lang w:val="en-GB"/>
        </w:rPr>
      </w:pPr>
      <w:r w:rsidRPr="00A709CB">
        <w:rPr>
          <w:rFonts w:cs="Arial"/>
          <w:b/>
          <w:color w:val="000000"/>
          <w:lang w:val="en-GB"/>
        </w:rPr>
        <w:t>Roy Shelton- Chief Executive Officer</w:t>
      </w:r>
    </w:p>
    <w:p w:rsidR="00CD0AF1" w:rsidRPr="00A709CB" w:rsidRDefault="00CD0AF1" w:rsidP="00CD0AF1">
      <w:pPr>
        <w:jc w:val="both"/>
        <w:rPr>
          <w:rFonts w:cs="Arial"/>
          <w:b/>
          <w:color w:val="000000"/>
          <w:lang w:val="en-GB"/>
        </w:rPr>
      </w:pP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42" w:author=" " w:date="2007-07-26T20:22:00Z">
          <w:pPr>
            <w:numPr>
              <w:ilvl w:val="3"/>
              <w:numId w:val="59"/>
            </w:numPr>
            <w:tabs>
              <w:tab w:val="num" w:pos="360"/>
              <w:tab w:val="num" w:pos="1276"/>
            </w:tabs>
            <w:ind w:hanging="2029"/>
            <w:jc w:val="both"/>
          </w:pPr>
        </w:pPrChange>
      </w:pPr>
      <w:r w:rsidRPr="00A709CB">
        <w:rPr>
          <w:rFonts w:cs="Arial"/>
          <w:color w:val="000000"/>
          <w:lang w:val="en-GB"/>
        </w:rPr>
        <w:t>Serial Start up to Exit Executive</w:t>
      </w: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43" w:author=" " w:date="2007-07-26T20:22:00Z">
          <w:pPr>
            <w:numPr>
              <w:ilvl w:val="3"/>
              <w:numId w:val="59"/>
            </w:numPr>
            <w:tabs>
              <w:tab w:val="num" w:pos="360"/>
              <w:tab w:val="num" w:pos="1276"/>
            </w:tabs>
            <w:ind w:hanging="2029"/>
            <w:jc w:val="both"/>
          </w:pPr>
        </w:pPrChange>
      </w:pPr>
      <w:r w:rsidRPr="00A709CB">
        <w:rPr>
          <w:rFonts w:cs="Arial"/>
          <w:color w:val="000000"/>
          <w:lang w:val="en-GB"/>
        </w:rPr>
        <w:t>100% Tech Oriented Global Career</w:t>
      </w: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44" w:author=" " w:date="2007-07-26T20:22:00Z">
          <w:pPr>
            <w:numPr>
              <w:ilvl w:val="3"/>
              <w:numId w:val="59"/>
            </w:numPr>
            <w:tabs>
              <w:tab w:val="num" w:pos="360"/>
              <w:tab w:val="num" w:pos="1276"/>
            </w:tabs>
            <w:ind w:hanging="2029"/>
            <w:jc w:val="both"/>
          </w:pPr>
        </w:pPrChange>
      </w:pPr>
      <w:r w:rsidRPr="00A709CB">
        <w:rPr>
          <w:rFonts w:cs="Arial"/>
          <w:color w:val="000000"/>
          <w:lang w:val="en-GB"/>
        </w:rPr>
        <w:t>MBA Graduate</w:t>
      </w:r>
    </w:p>
    <w:p w:rsidR="00CD0AF1" w:rsidRPr="00A709CB" w:rsidRDefault="00CD0AF1" w:rsidP="00CD0AF1">
      <w:pPr>
        <w:ind w:left="0"/>
        <w:jc w:val="both"/>
        <w:rPr>
          <w:rFonts w:cs="Arial"/>
          <w:b/>
          <w:color w:val="000000"/>
          <w:lang w:val="en-GB"/>
        </w:rPr>
      </w:pPr>
    </w:p>
    <w:p w:rsidR="00CD0AF1" w:rsidRPr="00A709CB" w:rsidRDefault="00CD0AF1" w:rsidP="00CD0AF1">
      <w:pPr>
        <w:jc w:val="both"/>
        <w:rPr>
          <w:rFonts w:cs="Arial"/>
          <w:b/>
          <w:color w:val="000000"/>
          <w:lang w:val="en-GB"/>
        </w:rPr>
      </w:pPr>
      <w:r w:rsidRPr="00A709CB">
        <w:rPr>
          <w:rFonts w:cs="Arial"/>
          <w:b/>
          <w:color w:val="000000"/>
          <w:lang w:val="en-GB"/>
        </w:rPr>
        <w:t>Andrew Doyle Chief Operating/ Financial Officer</w:t>
      </w:r>
    </w:p>
    <w:p w:rsidR="00CD0AF1" w:rsidRPr="00A709CB" w:rsidRDefault="00CD0AF1" w:rsidP="00CD0AF1">
      <w:pPr>
        <w:jc w:val="both"/>
        <w:rPr>
          <w:rFonts w:cs="Arial"/>
          <w:b/>
          <w:color w:val="000000"/>
          <w:lang w:val="en-GB"/>
        </w:rPr>
      </w:pP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45" w:author=" " w:date="2007-07-26T20:22:00Z">
          <w:pPr>
            <w:numPr>
              <w:ilvl w:val="3"/>
              <w:numId w:val="59"/>
            </w:numPr>
            <w:tabs>
              <w:tab w:val="num" w:pos="360"/>
              <w:tab w:val="num" w:pos="1276"/>
            </w:tabs>
            <w:ind w:hanging="2029"/>
            <w:jc w:val="both"/>
          </w:pPr>
        </w:pPrChange>
      </w:pPr>
      <w:r w:rsidRPr="00A709CB">
        <w:rPr>
          <w:rFonts w:cs="Arial"/>
          <w:color w:val="000000"/>
          <w:lang w:val="en-GB"/>
        </w:rPr>
        <w:t>Serial Start up to Exit Executive</w:t>
      </w: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46" w:author=" " w:date="2007-07-26T20:22:00Z">
          <w:pPr>
            <w:numPr>
              <w:ilvl w:val="3"/>
              <w:numId w:val="59"/>
            </w:numPr>
            <w:tabs>
              <w:tab w:val="num" w:pos="360"/>
              <w:tab w:val="num" w:pos="1276"/>
            </w:tabs>
            <w:ind w:hanging="2029"/>
            <w:jc w:val="both"/>
          </w:pPr>
        </w:pPrChange>
      </w:pPr>
      <w:r w:rsidRPr="00A709CB">
        <w:rPr>
          <w:rFonts w:cs="Arial"/>
          <w:color w:val="000000"/>
          <w:lang w:val="en-GB"/>
        </w:rPr>
        <w:t>100% Tech Oriented Global Career</w:t>
      </w: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47" w:author=" " w:date="2007-07-26T20:22:00Z">
          <w:pPr>
            <w:numPr>
              <w:ilvl w:val="3"/>
              <w:numId w:val="59"/>
            </w:numPr>
            <w:tabs>
              <w:tab w:val="num" w:pos="360"/>
              <w:tab w:val="num" w:pos="1276"/>
            </w:tabs>
            <w:ind w:hanging="2029"/>
            <w:jc w:val="both"/>
          </w:pPr>
        </w:pPrChange>
      </w:pPr>
      <w:r w:rsidRPr="00A709CB">
        <w:rPr>
          <w:rFonts w:cs="Arial"/>
          <w:color w:val="000000"/>
          <w:lang w:val="en-GB"/>
        </w:rPr>
        <w:t>xx Qualified/ Graduate</w:t>
      </w:r>
    </w:p>
    <w:p w:rsidR="00CD0AF1" w:rsidRPr="00A709CB" w:rsidRDefault="00CD0AF1" w:rsidP="00CD0AF1">
      <w:pPr>
        <w:ind w:left="0"/>
        <w:jc w:val="both"/>
        <w:rPr>
          <w:rFonts w:cs="Arial"/>
          <w:b/>
          <w:color w:val="000000"/>
          <w:lang w:val="en-GB"/>
        </w:rPr>
      </w:pPr>
    </w:p>
    <w:p w:rsidR="00CD0AF1" w:rsidRPr="00A709CB" w:rsidRDefault="00CD0AF1" w:rsidP="00CD0AF1">
      <w:pPr>
        <w:jc w:val="both"/>
        <w:rPr>
          <w:rFonts w:cs="Arial"/>
          <w:b/>
          <w:color w:val="000000"/>
          <w:lang w:val="en-GB"/>
        </w:rPr>
      </w:pPr>
      <w:r w:rsidRPr="00A709CB">
        <w:rPr>
          <w:rFonts w:cs="Arial"/>
          <w:b/>
          <w:color w:val="000000"/>
          <w:lang w:val="en-GB"/>
        </w:rPr>
        <w:t xml:space="preserve"> Anthony Nystrom - Chief Development Architect</w:t>
      </w:r>
    </w:p>
    <w:p w:rsidR="00CD0AF1" w:rsidRPr="00A709CB" w:rsidRDefault="00CD0AF1" w:rsidP="00CD0AF1">
      <w:pPr>
        <w:jc w:val="both"/>
        <w:rPr>
          <w:rFonts w:cs="Arial"/>
          <w:b/>
          <w:color w:val="000000"/>
          <w:lang w:val="en-GB"/>
        </w:rPr>
      </w:pP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48" w:author=" " w:date="2007-07-26T20:22:00Z">
          <w:pPr>
            <w:numPr>
              <w:ilvl w:val="3"/>
              <w:numId w:val="59"/>
            </w:numPr>
            <w:tabs>
              <w:tab w:val="num" w:pos="360"/>
              <w:tab w:val="num" w:pos="1276"/>
            </w:tabs>
            <w:ind w:hanging="2029"/>
            <w:jc w:val="both"/>
          </w:pPr>
        </w:pPrChange>
      </w:pPr>
      <w:r w:rsidRPr="00A709CB">
        <w:rPr>
          <w:rFonts w:cs="Arial"/>
          <w:color w:val="000000"/>
          <w:lang w:val="en-GB"/>
        </w:rPr>
        <w:t xml:space="preserve">10 Years software development. </w:t>
      </w:r>
      <w:smartTag w:uri="urn:schemas-microsoft-com:office:smarttags" w:element="City">
        <w:r w:rsidRPr="00A709CB">
          <w:rPr>
            <w:rFonts w:cs="Arial"/>
            <w:color w:val="000000"/>
            <w:lang w:val="en-GB"/>
          </w:rPr>
          <w:t>Mobile</w:t>
        </w:r>
      </w:smartTag>
      <w:r w:rsidRPr="00A709CB">
        <w:rPr>
          <w:rFonts w:cs="Arial"/>
          <w:color w:val="000000"/>
          <w:lang w:val="en-GB"/>
        </w:rPr>
        <w:t xml:space="preserve"> to </w:t>
      </w:r>
      <w:smartTag w:uri="urn:schemas-microsoft-com:office:smarttags" w:element="City">
        <w:smartTag w:uri="urn:schemas-microsoft-com:office:smarttags" w:element="place">
          <w:r w:rsidRPr="00A709CB">
            <w:rPr>
              <w:rFonts w:cs="Arial"/>
              <w:color w:val="000000"/>
              <w:lang w:val="en-GB"/>
            </w:rPr>
            <w:t>Enterprise</w:t>
          </w:r>
        </w:smartTag>
      </w:smartTag>
      <w:r w:rsidRPr="00A709CB">
        <w:rPr>
          <w:rFonts w:cs="Arial"/>
          <w:color w:val="000000"/>
          <w:lang w:val="en-GB"/>
        </w:rPr>
        <w:t>.</w:t>
      </w: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49" w:author=" " w:date="2007-07-26T20:22:00Z">
          <w:pPr>
            <w:numPr>
              <w:ilvl w:val="3"/>
              <w:numId w:val="59"/>
            </w:numPr>
            <w:tabs>
              <w:tab w:val="num" w:pos="360"/>
              <w:tab w:val="num" w:pos="1276"/>
            </w:tabs>
            <w:ind w:hanging="2029"/>
            <w:jc w:val="both"/>
          </w:pPr>
        </w:pPrChange>
      </w:pPr>
      <w:r w:rsidRPr="00A709CB">
        <w:rPr>
          <w:rFonts w:cs="Arial"/>
          <w:color w:val="000000"/>
          <w:lang w:val="en-GB"/>
        </w:rPr>
        <w:t xml:space="preserve">Innovative, exceptionally creative technology </w:t>
      </w:r>
      <w:ins w:id="50" w:author="Anthony Nystrom" w:date="2007-07-25T14:21:00Z">
        <w:r w:rsidR="001846A6" w:rsidRPr="001846A6">
          <w:rPr>
            <w:rFonts w:cs="Arial"/>
            <w:color w:val="000000"/>
            <w:lang w:val="en-GB"/>
          </w:rPr>
          <w:t>versitalist</w:t>
        </w:r>
      </w:ins>
      <w:del w:id="51" w:author="Anthony Nystrom" w:date="2007-07-25T14:21:00Z">
        <w:r w:rsidRPr="00A709CB" w:rsidDel="001846A6">
          <w:rPr>
            <w:rFonts w:cs="Arial"/>
            <w:color w:val="000000"/>
            <w:lang w:val="en-GB"/>
          </w:rPr>
          <w:delText>evangelist</w:delText>
        </w:r>
      </w:del>
      <w:r w:rsidRPr="00A709CB">
        <w:rPr>
          <w:rFonts w:cs="Arial"/>
          <w:color w:val="000000"/>
          <w:lang w:val="en-GB"/>
        </w:rPr>
        <w:t>.</w:t>
      </w: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52" w:author=" " w:date="2007-07-26T20:22:00Z">
          <w:pPr>
            <w:numPr>
              <w:ilvl w:val="3"/>
              <w:numId w:val="59"/>
            </w:numPr>
            <w:tabs>
              <w:tab w:val="num" w:pos="360"/>
              <w:tab w:val="num" w:pos="1276"/>
            </w:tabs>
            <w:ind w:hanging="2029"/>
            <w:jc w:val="both"/>
          </w:pPr>
        </w:pPrChange>
      </w:pPr>
      <w:r w:rsidRPr="00A709CB">
        <w:rPr>
          <w:rFonts w:cs="Arial"/>
          <w:color w:val="000000"/>
          <w:lang w:val="en-GB"/>
        </w:rPr>
        <w:t>BS, Computer Science/Mathematics, BA, Biology/Anthropology</w:t>
      </w:r>
    </w:p>
    <w:p w:rsidR="00CD0AF1" w:rsidRPr="00A709CB" w:rsidRDefault="00CD0AF1" w:rsidP="00CD0AF1">
      <w:pPr>
        <w:ind w:left="0"/>
        <w:jc w:val="both"/>
        <w:rPr>
          <w:rFonts w:cs="Arial"/>
          <w:b/>
          <w:color w:val="000000"/>
          <w:lang w:val="en-GB"/>
        </w:rPr>
      </w:pPr>
    </w:p>
    <w:p w:rsidR="00CD0AF1" w:rsidRPr="00A709CB" w:rsidRDefault="00CD0AF1" w:rsidP="00CD0AF1">
      <w:pPr>
        <w:jc w:val="both"/>
        <w:rPr>
          <w:rFonts w:cs="Arial"/>
          <w:b/>
          <w:color w:val="000000"/>
          <w:lang w:val="en-GB"/>
        </w:rPr>
      </w:pPr>
      <w:r w:rsidRPr="00A709CB">
        <w:rPr>
          <w:rFonts w:cs="Arial"/>
          <w:b/>
          <w:color w:val="000000"/>
          <w:lang w:val="en-GB"/>
        </w:rPr>
        <w:t>Gary Nystrom – Senior Developer</w:t>
      </w:r>
    </w:p>
    <w:p w:rsidR="00CD0AF1" w:rsidRPr="00A709CB" w:rsidRDefault="00CD0AF1" w:rsidP="00CD0AF1">
      <w:pPr>
        <w:jc w:val="both"/>
        <w:rPr>
          <w:rFonts w:cs="Arial"/>
          <w:b/>
          <w:color w:val="000000"/>
          <w:lang w:val="en-GB"/>
        </w:rPr>
      </w:pP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53" w:author=" " w:date="2007-07-26T20:22:00Z">
          <w:pPr>
            <w:numPr>
              <w:ilvl w:val="3"/>
              <w:numId w:val="59"/>
            </w:numPr>
            <w:tabs>
              <w:tab w:val="num" w:pos="360"/>
              <w:tab w:val="num" w:pos="1276"/>
            </w:tabs>
            <w:ind w:hanging="2029"/>
            <w:jc w:val="both"/>
          </w:pPr>
        </w:pPrChange>
      </w:pPr>
      <w:r w:rsidRPr="00A709CB">
        <w:rPr>
          <w:rFonts w:cs="Arial"/>
          <w:color w:val="000000"/>
          <w:lang w:val="en-GB"/>
        </w:rPr>
        <w:t>30 Years Software developer and analyst.</w:t>
      </w: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54" w:author=" " w:date="2007-07-26T20:22:00Z">
          <w:pPr>
            <w:numPr>
              <w:ilvl w:val="3"/>
              <w:numId w:val="59"/>
            </w:numPr>
            <w:tabs>
              <w:tab w:val="num" w:pos="360"/>
              <w:tab w:val="num" w:pos="1276"/>
            </w:tabs>
            <w:ind w:hanging="2029"/>
            <w:jc w:val="both"/>
          </w:pPr>
        </w:pPrChange>
      </w:pPr>
      <w:r w:rsidRPr="00A709CB">
        <w:rPr>
          <w:rFonts w:cs="Arial"/>
          <w:color w:val="000000"/>
          <w:lang w:val="en-GB"/>
        </w:rPr>
        <w:t>Experienced development with largest financial institutions. High Security.</w:t>
      </w: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55" w:author=" " w:date="2007-07-26T20:22:00Z">
          <w:pPr>
            <w:numPr>
              <w:ilvl w:val="3"/>
              <w:numId w:val="59"/>
            </w:numPr>
            <w:tabs>
              <w:tab w:val="num" w:pos="360"/>
              <w:tab w:val="num" w:pos="1276"/>
            </w:tabs>
            <w:ind w:hanging="2029"/>
            <w:jc w:val="both"/>
          </w:pPr>
        </w:pPrChange>
      </w:pPr>
      <w:r w:rsidRPr="00A709CB">
        <w:rPr>
          <w:rFonts w:cs="Arial"/>
          <w:color w:val="000000"/>
          <w:lang w:val="en-GB"/>
        </w:rPr>
        <w:t>BS, Chemistry/Mathematics, BA, Health Sciences, Actuary Science</w:t>
      </w:r>
    </w:p>
    <w:p w:rsidR="00CD0AF1" w:rsidRPr="00A709CB" w:rsidRDefault="00CD0AF1" w:rsidP="00CD0AF1">
      <w:pPr>
        <w:ind w:left="0"/>
        <w:jc w:val="both"/>
        <w:rPr>
          <w:rFonts w:cs="Arial"/>
          <w:b/>
          <w:color w:val="000000"/>
          <w:lang w:val="en-GB"/>
        </w:rPr>
      </w:pPr>
    </w:p>
    <w:p w:rsidR="00CD0AF1" w:rsidRPr="00A709CB" w:rsidRDefault="00CD0AF1" w:rsidP="00CD0AF1">
      <w:pPr>
        <w:jc w:val="both"/>
        <w:rPr>
          <w:rFonts w:cs="Arial"/>
          <w:b/>
          <w:color w:val="000000"/>
          <w:lang w:val="en-GB"/>
        </w:rPr>
      </w:pPr>
      <w:smartTag w:uri="urn:schemas-microsoft-com:office:smarttags" w:element="City">
        <w:smartTag w:uri="urn:schemas-microsoft-com:office:smarttags" w:element="place">
          <w:r w:rsidRPr="00A709CB">
            <w:rPr>
              <w:rFonts w:cs="Arial"/>
              <w:b/>
              <w:color w:val="000000"/>
              <w:lang w:val="en-GB"/>
            </w:rPr>
            <w:t>Lawrence</w:t>
          </w:r>
        </w:smartTag>
      </w:smartTag>
      <w:r w:rsidRPr="00A709CB">
        <w:rPr>
          <w:rFonts w:cs="Arial"/>
          <w:b/>
          <w:color w:val="000000"/>
          <w:lang w:val="en-GB"/>
        </w:rPr>
        <w:t xml:space="preserve"> Botley - Lead Developer</w:t>
      </w:r>
    </w:p>
    <w:p w:rsidR="00CD0AF1" w:rsidRPr="00A709CB" w:rsidRDefault="00CD0AF1" w:rsidP="00CD0AF1">
      <w:pPr>
        <w:jc w:val="both"/>
        <w:rPr>
          <w:rFonts w:cs="Arial"/>
          <w:b/>
          <w:color w:val="000000"/>
          <w:lang w:val="en-GB"/>
        </w:rPr>
      </w:pP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56" w:author=" " w:date="2007-07-26T20:22:00Z">
          <w:pPr>
            <w:numPr>
              <w:ilvl w:val="3"/>
              <w:numId w:val="59"/>
            </w:numPr>
            <w:tabs>
              <w:tab w:val="num" w:pos="360"/>
              <w:tab w:val="num" w:pos="1276"/>
            </w:tabs>
            <w:ind w:hanging="2029"/>
            <w:jc w:val="both"/>
          </w:pPr>
        </w:pPrChange>
      </w:pPr>
      <w:r w:rsidRPr="00A709CB">
        <w:rPr>
          <w:rFonts w:cs="Arial"/>
          <w:color w:val="000000"/>
          <w:lang w:val="en-GB"/>
        </w:rPr>
        <w:t>8 Years multifaceted development with Telecom focus.</w:t>
      </w: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57" w:author=" " w:date="2007-07-26T20:22:00Z">
          <w:pPr>
            <w:numPr>
              <w:ilvl w:val="3"/>
              <w:numId w:val="59"/>
            </w:numPr>
            <w:tabs>
              <w:tab w:val="num" w:pos="360"/>
              <w:tab w:val="num" w:pos="1276"/>
            </w:tabs>
            <w:ind w:hanging="2029"/>
            <w:jc w:val="both"/>
          </w:pPr>
        </w:pPrChange>
      </w:pPr>
      <w:r w:rsidRPr="00A709CB">
        <w:rPr>
          <w:rFonts w:cs="Arial"/>
          <w:color w:val="000000"/>
          <w:lang w:val="en-GB"/>
        </w:rPr>
        <w:t>4 years contract development, experienced multi-development technologies</w:t>
      </w:r>
    </w:p>
    <w:p w:rsidR="00CD0AF1" w:rsidRPr="00A709CB" w:rsidRDefault="00CD0AF1" w:rsidP="008F360C">
      <w:pPr>
        <w:numPr>
          <w:ilvl w:val="3"/>
          <w:numId w:val="5"/>
        </w:numPr>
        <w:tabs>
          <w:tab w:val="clear" w:pos="2880"/>
          <w:tab w:val="num" w:pos="1276"/>
        </w:tabs>
        <w:ind w:hanging="2029"/>
        <w:jc w:val="both"/>
        <w:rPr>
          <w:rFonts w:cs="Arial"/>
          <w:color w:val="000000"/>
          <w:lang w:val="en-GB"/>
        </w:rPr>
        <w:pPrChange w:id="58" w:author=" " w:date="2007-07-26T20:22:00Z">
          <w:pPr>
            <w:numPr>
              <w:ilvl w:val="3"/>
              <w:numId w:val="59"/>
            </w:numPr>
            <w:tabs>
              <w:tab w:val="num" w:pos="360"/>
              <w:tab w:val="num" w:pos="1276"/>
            </w:tabs>
            <w:ind w:hanging="2029"/>
            <w:jc w:val="both"/>
          </w:pPr>
        </w:pPrChange>
      </w:pPr>
      <w:r w:rsidRPr="00A709CB">
        <w:rPr>
          <w:rFonts w:cs="Arial"/>
          <w:color w:val="000000"/>
          <w:lang w:val="en-GB"/>
        </w:rPr>
        <w:t>BS, Artificial Intelligence/Computer Science, MS, IT ecommerce</w:t>
      </w:r>
    </w:p>
    <w:p w:rsidR="00BB35CA" w:rsidRPr="00A709CB" w:rsidRDefault="00CD0AF1" w:rsidP="00BB35CA">
      <w:pPr>
        <w:jc w:val="both"/>
        <w:rPr>
          <w:rFonts w:cs="Arial"/>
        </w:rPr>
      </w:pPr>
      <w:r w:rsidRPr="00A709CB" w:rsidDel="00CD0AF1">
        <w:rPr>
          <w:rFonts w:cs="Arial"/>
          <w:b/>
          <w:color w:val="000000"/>
        </w:rPr>
        <w:t xml:space="preserve"> </w:t>
      </w:r>
    </w:p>
    <w:p w:rsidR="00BB35CA" w:rsidRPr="00A709CB" w:rsidRDefault="00BB35CA" w:rsidP="00AE089F">
      <w:pPr>
        <w:ind w:left="0"/>
        <w:jc w:val="both"/>
        <w:rPr>
          <w:rFonts w:cs="Arial"/>
          <w:color w:val="000000"/>
        </w:rPr>
      </w:pPr>
    </w:p>
    <w:p w:rsidR="00BB35CA" w:rsidRPr="00A709CB" w:rsidRDefault="00BB35CA" w:rsidP="00BB35CA">
      <w:pPr>
        <w:ind w:left="0"/>
        <w:jc w:val="both"/>
        <w:rPr>
          <w:rFonts w:cs="Arial"/>
          <w:color w:val="000000"/>
        </w:rPr>
      </w:pPr>
      <w:r w:rsidRPr="00A709CB">
        <w:rPr>
          <w:rFonts w:cs="Arial"/>
          <w:color w:val="000000"/>
        </w:rPr>
        <w:t>Next2Friends are now seeking $</w:t>
      </w:r>
      <w:r w:rsidR="00153ABE">
        <w:rPr>
          <w:rFonts w:cs="Arial"/>
          <w:color w:val="000000"/>
        </w:rPr>
        <w:t>1.5</w:t>
      </w:r>
      <w:r w:rsidRPr="00A709CB">
        <w:rPr>
          <w:rFonts w:cs="Arial"/>
          <w:color w:val="000000"/>
        </w:rPr>
        <w:t>m of A Round funding to;</w:t>
      </w:r>
    </w:p>
    <w:p w:rsidR="00A15371" w:rsidRPr="00A709CB" w:rsidRDefault="00A15371" w:rsidP="00AE089F">
      <w:pPr>
        <w:ind w:left="0"/>
        <w:jc w:val="both"/>
        <w:rPr>
          <w:rFonts w:cs="Arial"/>
          <w:color w:val="000000"/>
        </w:rPr>
      </w:pPr>
    </w:p>
    <w:p w:rsidR="00A15371" w:rsidRPr="00A709CB" w:rsidRDefault="00A15371" w:rsidP="008F360C">
      <w:pPr>
        <w:numPr>
          <w:ilvl w:val="3"/>
          <w:numId w:val="5"/>
        </w:numPr>
        <w:tabs>
          <w:tab w:val="clear" w:pos="2880"/>
        </w:tabs>
        <w:ind w:left="1418" w:hanging="567"/>
        <w:jc w:val="both"/>
        <w:rPr>
          <w:rFonts w:cs="Arial"/>
          <w:color w:val="000000"/>
          <w:lang w:val="en-GB"/>
        </w:rPr>
        <w:pPrChange w:id="59" w:author=" " w:date="2007-07-26T20:22:00Z">
          <w:pPr>
            <w:numPr>
              <w:ilvl w:val="3"/>
              <w:numId w:val="59"/>
            </w:numPr>
            <w:tabs>
              <w:tab w:val="num" w:pos="360"/>
            </w:tabs>
            <w:ind w:left="1418" w:hanging="567"/>
            <w:jc w:val="both"/>
          </w:pPr>
        </w:pPrChange>
      </w:pPr>
      <w:r w:rsidRPr="00A709CB">
        <w:rPr>
          <w:rFonts w:cs="Arial"/>
          <w:color w:val="000000"/>
        </w:rPr>
        <w:t xml:space="preserve">Complete development, which will take less than 4 months level of effort </w:t>
      </w:r>
      <w:r w:rsidR="00153ABE">
        <w:rPr>
          <w:rFonts w:cs="Arial"/>
          <w:color w:val="000000"/>
        </w:rPr>
        <w:t>and less than 25% of the required funding.</w:t>
      </w:r>
    </w:p>
    <w:p w:rsidR="00A15371" w:rsidRPr="00A709CB" w:rsidRDefault="00A15371" w:rsidP="008F360C">
      <w:pPr>
        <w:numPr>
          <w:ilvl w:val="3"/>
          <w:numId w:val="5"/>
        </w:numPr>
        <w:tabs>
          <w:tab w:val="clear" w:pos="2880"/>
          <w:tab w:val="num" w:pos="1418"/>
        </w:tabs>
        <w:ind w:hanging="2029"/>
        <w:jc w:val="both"/>
        <w:rPr>
          <w:rFonts w:cs="Arial"/>
          <w:color w:val="000000"/>
          <w:lang w:val="en-GB"/>
        </w:rPr>
        <w:pPrChange w:id="60" w:author=" " w:date="2007-07-26T20:22:00Z">
          <w:pPr>
            <w:numPr>
              <w:ilvl w:val="3"/>
              <w:numId w:val="59"/>
            </w:numPr>
            <w:tabs>
              <w:tab w:val="num" w:pos="360"/>
              <w:tab w:val="num" w:pos="1418"/>
            </w:tabs>
            <w:ind w:hanging="2029"/>
            <w:jc w:val="both"/>
          </w:pPr>
        </w:pPrChange>
      </w:pPr>
      <w:r w:rsidRPr="00A709CB">
        <w:rPr>
          <w:rFonts w:cs="Arial"/>
          <w:color w:val="000000"/>
        </w:rPr>
        <w:t xml:space="preserve">Launch the first </w:t>
      </w:r>
      <w:r w:rsidR="00B203E9">
        <w:rPr>
          <w:rFonts w:cs="Arial"/>
          <w:color w:val="000000"/>
        </w:rPr>
        <w:t>services</w:t>
      </w:r>
      <w:r w:rsidRPr="00A709CB">
        <w:rPr>
          <w:rFonts w:cs="Arial"/>
          <w:color w:val="000000"/>
        </w:rPr>
        <w:t xml:space="preserve"> to early adopters who have </w:t>
      </w:r>
      <w:r w:rsidR="00B203E9">
        <w:rPr>
          <w:rFonts w:cs="Arial"/>
          <w:color w:val="000000"/>
        </w:rPr>
        <w:t>pre registered</w:t>
      </w:r>
    </w:p>
    <w:p w:rsidR="00A15371" w:rsidRPr="00A709CB" w:rsidRDefault="00A15371" w:rsidP="008F360C">
      <w:pPr>
        <w:numPr>
          <w:ilvl w:val="3"/>
          <w:numId w:val="5"/>
        </w:numPr>
        <w:tabs>
          <w:tab w:val="clear" w:pos="2880"/>
        </w:tabs>
        <w:ind w:hanging="2029"/>
        <w:jc w:val="both"/>
        <w:rPr>
          <w:rFonts w:cs="Arial"/>
          <w:color w:val="000000"/>
          <w:lang w:val="en-GB"/>
        </w:rPr>
        <w:pPrChange w:id="61" w:author=" " w:date="2007-07-26T20:22:00Z">
          <w:pPr>
            <w:numPr>
              <w:ilvl w:val="3"/>
              <w:numId w:val="59"/>
            </w:numPr>
            <w:tabs>
              <w:tab w:val="num" w:pos="360"/>
            </w:tabs>
            <w:ind w:hanging="2029"/>
            <w:jc w:val="both"/>
          </w:pPr>
        </w:pPrChange>
      </w:pPr>
      <w:r w:rsidRPr="00A709CB">
        <w:rPr>
          <w:rFonts w:cs="Arial"/>
          <w:color w:val="000000"/>
        </w:rPr>
        <w:t>Fund the operational</w:t>
      </w:r>
      <w:r w:rsidR="00153ABE">
        <w:rPr>
          <w:rFonts w:cs="Arial"/>
          <w:color w:val="000000"/>
        </w:rPr>
        <w:t xml:space="preserve"> and </w:t>
      </w:r>
      <w:r w:rsidRPr="00A709CB">
        <w:rPr>
          <w:rFonts w:cs="Arial"/>
          <w:color w:val="000000"/>
        </w:rPr>
        <w:t xml:space="preserve"> </w:t>
      </w:r>
      <w:r w:rsidR="00153ABE" w:rsidRPr="00A709CB">
        <w:rPr>
          <w:rFonts w:cs="Arial"/>
          <w:color w:val="000000"/>
        </w:rPr>
        <w:t xml:space="preserve">go to market  </w:t>
      </w:r>
      <w:r w:rsidRPr="00A709CB">
        <w:rPr>
          <w:rFonts w:cs="Arial"/>
          <w:color w:val="000000"/>
        </w:rPr>
        <w:t>plan</w:t>
      </w:r>
    </w:p>
    <w:p w:rsidR="00A15371" w:rsidRPr="00A709CB" w:rsidRDefault="00A15371" w:rsidP="008F360C">
      <w:pPr>
        <w:numPr>
          <w:ilvl w:val="3"/>
          <w:numId w:val="5"/>
        </w:numPr>
        <w:tabs>
          <w:tab w:val="clear" w:pos="2880"/>
        </w:tabs>
        <w:ind w:hanging="2029"/>
        <w:jc w:val="both"/>
        <w:rPr>
          <w:rFonts w:cs="Arial"/>
          <w:color w:val="000000"/>
          <w:lang w:val="en-GB"/>
        </w:rPr>
        <w:pPrChange w:id="62" w:author=" " w:date="2007-07-26T20:22:00Z">
          <w:pPr>
            <w:numPr>
              <w:ilvl w:val="3"/>
              <w:numId w:val="59"/>
            </w:numPr>
            <w:tabs>
              <w:tab w:val="num" w:pos="360"/>
            </w:tabs>
            <w:ind w:hanging="2029"/>
            <w:jc w:val="both"/>
          </w:pPr>
        </w:pPrChange>
      </w:pPr>
      <w:r w:rsidRPr="00A709CB">
        <w:rPr>
          <w:rFonts w:cs="Arial"/>
          <w:color w:val="000000"/>
        </w:rPr>
        <w:t xml:space="preserve">Secure the remaining Human Resource Talent </w:t>
      </w:r>
    </w:p>
    <w:p w:rsidR="00A15371" w:rsidRPr="00A709CB" w:rsidRDefault="00F75AD3" w:rsidP="008F360C">
      <w:pPr>
        <w:numPr>
          <w:ilvl w:val="3"/>
          <w:numId w:val="5"/>
        </w:numPr>
        <w:tabs>
          <w:tab w:val="clear" w:pos="2880"/>
        </w:tabs>
        <w:ind w:left="1418" w:hanging="567"/>
        <w:jc w:val="both"/>
        <w:rPr>
          <w:rFonts w:cs="Arial"/>
          <w:color w:val="000000"/>
          <w:lang w:val="en-GB"/>
        </w:rPr>
        <w:pPrChange w:id="63" w:author=" " w:date="2007-07-26T20:22:00Z">
          <w:pPr>
            <w:numPr>
              <w:ilvl w:val="3"/>
              <w:numId w:val="59"/>
            </w:numPr>
            <w:tabs>
              <w:tab w:val="num" w:pos="360"/>
            </w:tabs>
            <w:ind w:left="1418" w:hanging="567"/>
            <w:jc w:val="both"/>
          </w:pPr>
        </w:pPrChange>
      </w:pPr>
      <w:r w:rsidRPr="00A709CB">
        <w:rPr>
          <w:rFonts w:cs="Arial"/>
          <w:color w:val="000000"/>
        </w:rPr>
        <w:lastRenderedPageBreak/>
        <w:t>Generate first year revenues of +$37</w:t>
      </w:r>
      <w:r w:rsidR="00A15371" w:rsidRPr="00A709CB">
        <w:rPr>
          <w:rFonts w:cs="Arial"/>
          <w:color w:val="000000"/>
        </w:rPr>
        <w:t xml:space="preserve">0k starting </w:t>
      </w:r>
      <w:r w:rsidR="00153ABE">
        <w:rPr>
          <w:rFonts w:cs="Arial"/>
          <w:color w:val="000000"/>
        </w:rPr>
        <w:t>with</w:t>
      </w:r>
      <w:r w:rsidR="00A15371" w:rsidRPr="00A709CB">
        <w:rPr>
          <w:rFonts w:cs="Arial"/>
          <w:color w:val="000000"/>
        </w:rPr>
        <w:t xml:space="preserve">in month 6 </w:t>
      </w:r>
      <w:r w:rsidR="00153ABE">
        <w:rPr>
          <w:rFonts w:cs="Arial"/>
          <w:color w:val="000000"/>
        </w:rPr>
        <w:t xml:space="preserve">of  funding </w:t>
      </w:r>
      <w:r w:rsidR="00A15371" w:rsidRPr="00A709CB">
        <w:rPr>
          <w:rFonts w:cs="Arial"/>
          <w:color w:val="000000"/>
        </w:rPr>
        <w:t xml:space="preserve">with just </w:t>
      </w:r>
      <w:r w:rsidRPr="00A709CB">
        <w:rPr>
          <w:rFonts w:cs="Arial"/>
          <w:color w:val="000000"/>
        </w:rPr>
        <w:t>27,000 Subscribers</w:t>
      </w:r>
    </w:p>
    <w:p w:rsidR="00F75AD3" w:rsidRPr="00A709CB" w:rsidRDefault="00F75AD3" w:rsidP="00F75AD3">
      <w:pPr>
        <w:jc w:val="both"/>
        <w:rPr>
          <w:rFonts w:cs="Arial"/>
          <w:color w:val="000000"/>
        </w:rPr>
      </w:pPr>
    </w:p>
    <w:p w:rsidR="00F75AD3" w:rsidRPr="00A709CB" w:rsidRDefault="00F75AD3" w:rsidP="00F75AD3">
      <w:pPr>
        <w:ind w:left="0"/>
        <w:jc w:val="both"/>
        <w:rPr>
          <w:rFonts w:cs="Arial"/>
          <w:color w:val="000000"/>
        </w:rPr>
      </w:pPr>
      <w:r w:rsidRPr="00A709CB">
        <w:rPr>
          <w:rFonts w:cs="Arial"/>
          <w:color w:val="000000"/>
        </w:rPr>
        <w:t>Next2Friends do not envisage any follow on</w:t>
      </w:r>
      <w:r w:rsidR="00153ABE">
        <w:rPr>
          <w:rFonts w:cs="Arial"/>
          <w:color w:val="000000"/>
        </w:rPr>
        <w:t xml:space="preserve"> funding</w:t>
      </w:r>
      <w:r w:rsidRPr="00A709CB">
        <w:rPr>
          <w:rFonts w:cs="Arial"/>
          <w:color w:val="000000"/>
        </w:rPr>
        <w:t xml:space="preserve"> rounds and are confident in;</w:t>
      </w:r>
    </w:p>
    <w:p w:rsidR="00F75AD3" w:rsidRPr="00A709CB" w:rsidRDefault="00F75AD3" w:rsidP="00F75AD3">
      <w:pPr>
        <w:jc w:val="both"/>
        <w:rPr>
          <w:rFonts w:cs="Arial"/>
          <w:color w:val="000000"/>
        </w:rPr>
      </w:pPr>
    </w:p>
    <w:p w:rsidR="00A15371" w:rsidRPr="00A709CB" w:rsidRDefault="00F75AD3" w:rsidP="008F360C">
      <w:pPr>
        <w:numPr>
          <w:ilvl w:val="3"/>
          <w:numId w:val="5"/>
        </w:numPr>
        <w:tabs>
          <w:tab w:val="clear" w:pos="2880"/>
        </w:tabs>
        <w:ind w:hanging="2029"/>
        <w:jc w:val="both"/>
        <w:rPr>
          <w:rFonts w:cs="Arial"/>
          <w:color w:val="000000"/>
          <w:lang w:val="en-GB"/>
        </w:rPr>
        <w:pPrChange w:id="64" w:author=" " w:date="2007-07-26T20:22:00Z">
          <w:pPr>
            <w:numPr>
              <w:ilvl w:val="3"/>
              <w:numId w:val="59"/>
            </w:numPr>
            <w:tabs>
              <w:tab w:val="num" w:pos="360"/>
            </w:tabs>
            <w:ind w:hanging="2029"/>
            <w:jc w:val="both"/>
          </w:pPr>
        </w:pPrChange>
      </w:pPr>
      <w:r w:rsidRPr="00A709CB">
        <w:rPr>
          <w:rFonts w:cs="Arial"/>
          <w:color w:val="000000"/>
          <w:lang w:val="en-GB"/>
        </w:rPr>
        <w:t xml:space="preserve">Year 2 Revenues of $3.2m off of 114,000 </w:t>
      </w:r>
      <w:r w:rsidRPr="00A709CB">
        <w:rPr>
          <w:rFonts w:cs="Arial"/>
          <w:color w:val="000000"/>
        </w:rPr>
        <w:t>Subscribers</w:t>
      </w:r>
    </w:p>
    <w:p w:rsidR="00F75AD3" w:rsidRPr="00A709CB" w:rsidRDefault="00F75AD3" w:rsidP="008F360C">
      <w:pPr>
        <w:numPr>
          <w:ilvl w:val="3"/>
          <w:numId w:val="5"/>
        </w:numPr>
        <w:tabs>
          <w:tab w:val="clear" w:pos="2880"/>
        </w:tabs>
        <w:ind w:hanging="2029"/>
        <w:jc w:val="both"/>
        <w:rPr>
          <w:rFonts w:cs="Arial"/>
          <w:color w:val="000000"/>
          <w:lang w:val="en-GB"/>
        </w:rPr>
        <w:pPrChange w:id="65" w:author=" " w:date="2007-07-26T20:22:00Z">
          <w:pPr>
            <w:numPr>
              <w:ilvl w:val="3"/>
              <w:numId w:val="59"/>
            </w:numPr>
            <w:tabs>
              <w:tab w:val="num" w:pos="360"/>
            </w:tabs>
            <w:ind w:hanging="2029"/>
            <w:jc w:val="both"/>
          </w:pPr>
        </w:pPrChange>
      </w:pPr>
      <w:r w:rsidRPr="00A709CB">
        <w:rPr>
          <w:rFonts w:cs="Arial"/>
          <w:color w:val="000000"/>
          <w:lang w:val="en-GB"/>
        </w:rPr>
        <w:t xml:space="preserve">Year 3 Revenues of $9.2m off of 230,000 </w:t>
      </w:r>
      <w:r w:rsidRPr="00A709CB">
        <w:rPr>
          <w:rFonts w:cs="Arial"/>
          <w:color w:val="000000"/>
        </w:rPr>
        <w:t>Subscribers</w:t>
      </w:r>
    </w:p>
    <w:p w:rsidR="00A15371" w:rsidRPr="00A709CB" w:rsidRDefault="00F75AD3" w:rsidP="008F360C">
      <w:pPr>
        <w:numPr>
          <w:ilvl w:val="3"/>
          <w:numId w:val="5"/>
        </w:numPr>
        <w:tabs>
          <w:tab w:val="clear" w:pos="2880"/>
        </w:tabs>
        <w:ind w:hanging="2029"/>
        <w:jc w:val="both"/>
        <w:rPr>
          <w:rFonts w:cs="Arial"/>
          <w:color w:val="000000"/>
          <w:lang w:val="en-GB"/>
        </w:rPr>
        <w:pPrChange w:id="66" w:author=" " w:date="2007-07-26T20:22:00Z">
          <w:pPr>
            <w:numPr>
              <w:ilvl w:val="3"/>
              <w:numId w:val="59"/>
            </w:numPr>
            <w:tabs>
              <w:tab w:val="num" w:pos="360"/>
            </w:tabs>
            <w:ind w:hanging="2029"/>
            <w:jc w:val="both"/>
          </w:pPr>
        </w:pPrChange>
      </w:pPr>
      <w:r w:rsidRPr="00A709CB">
        <w:rPr>
          <w:rFonts w:cs="Arial"/>
          <w:color w:val="000000"/>
          <w:lang w:val="en-GB"/>
        </w:rPr>
        <w:t>Providing our stakeholders with a large multiple exit in year 4</w:t>
      </w:r>
    </w:p>
    <w:p w:rsidR="00A15371" w:rsidRPr="00A709CB" w:rsidRDefault="00A15371" w:rsidP="00AE089F">
      <w:pPr>
        <w:ind w:left="0"/>
        <w:jc w:val="both"/>
        <w:rPr>
          <w:rFonts w:cs="Arial"/>
          <w:color w:val="000000"/>
        </w:rPr>
      </w:pPr>
    </w:p>
    <w:p w:rsidR="00B203E9" w:rsidRPr="00A709CB" w:rsidRDefault="00BB35CA" w:rsidP="00BB35CA">
      <w:pPr>
        <w:pStyle w:val="Default"/>
        <w:rPr>
          <w:rFonts w:ascii="Arial" w:hAnsi="Arial" w:cs="Arial"/>
          <w:sz w:val="20"/>
          <w:szCs w:val="20"/>
        </w:rPr>
      </w:pPr>
      <w:r w:rsidRPr="00A709CB">
        <w:rPr>
          <w:rFonts w:ascii="Arial" w:hAnsi="Arial" w:cs="Arial"/>
          <w:sz w:val="20"/>
          <w:szCs w:val="20"/>
        </w:rPr>
        <w:t>The projected cash flow is based on Next2Friends raising $</w:t>
      </w:r>
      <w:r w:rsidR="00153ABE">
        <w:rPr>
          <w:rFonts w:ascii="Arial" w:hAnsi="Arial" w:cs="Arial"/>
          <w:sz w:val="20"/>
          <w:szCs w:val="20"/>
        </w:rPr>
        <w:t>1.5</w:t>
      </w:r>
      <w:r w:rsidRPr="00A709CB">
        <w:rPr>
          <w:rFonts w:ascii="Arial" w:hAnsi="Arial" w:cs="Arial"/>
          <w:sz w:val="20"/>
          <w:szCs w:val="20"/>
        </w:rPr>
        <w:t>M in a Series A investment in Year 1.The Funds Flow Statement shows Next2Friends cash balance based on Income, Working Capital, Operations, Capital Expenses and Investments.</w:t>
      </w:r>
    </w:p>
    <w:p w:rsidR="00BB35CA" w:rsidRPr="00A709CB" w:rsidRDefault="00BB35CA" w:rsidP="00BB35CA">
      <w:pPr>
        <w:pStyle w:val="Default"/>
        <w:rPr>
          <w:rFonts w:ascii="Arial" w:hAnsi="Arial" w:cs="Arial"/>
          <w:sz w:val="20"/>
          <w:szCs w:val="20"/>
        </w:rPr>
      </w:pPr>
    </w:p>
    <w:p w:rsidR="00BB35CA" w:rsidRPr="00A709CB" w:rsidRDefault="00B203E9" w:rsidP="00BB35CA">
      <w:pPr>
        <w:pStyle w:val="Default"/>
        <w:rPr>
          <w:rFonts w:ascii="Arial" w:hAnsi="Arial" w:cs="Arial"/>
          <w:b/>
          <w:sz w:val="20"/>
          <w:szCs w:val="20"/>
        </w:rPr>
      </w:pPr>
      <w:r>
        <w:rPr>
          <w:rFonts w:ascii="Arial" w:hAnsi="Arial" w:cs="Arial"/>
          <w:b/>
          <w:sz w:val="20"/>
          <w:szCs w:val="20"/>
          <w:highlight w:val="yellow"/>
        </w:rPr>
        <w:t xml:space="preserve">ANDREW PLEASE </w:t>
      </w:r>
      <w:r w:rsidR="00BB35CA" w:rsidRPr="00B203E9">
        <w:rPr>
          <w:rFonts w:ascii="Arial" w:hAnsi="Arial" w:cs="Arial"/>
          <w:b/>
          <w:sz w:val="20"/>
          <w:szCs w:val="20"/>
          <w:highlight w:val="yellow"/>
        </w:rPr>
        <w:t>INSERT FINANICIAL SNAP SHOTS</w:t>
      </w:r>
      <w:r w:rsidRPr="00B203E9">
        <w:rPr>
          <w:rFonts w:ascii="Arial" w:hAnsi="Arial" w:cs="Arial"/>
          <w:b/>
          <w:sz w:val="20"/>
          <w:szCs w:val="20"/>
          <w:highlight w:val="yellow"/>
        </w:rPr>
        <w:t>INC PRE AND POST MONEY VALUATIONS</w:t>
      </w:r>
    </w:p>
    <w:p w:rsidR="00F74917" w:rsidRPr="00A709CB" w:rsidRDefault="00F74917" w:rsidP="00AE089F">
      <w:pPr>
        <w:ind w:left="0"/>
        <w:jc w:val="both"/>
        <w:rPr>
          <w:rFonts w:cs="Arial"/>
        </w:rPr>
      </w:pPr>
      <w:r w:rsidRPr="00A709CB">
        <w:rPr>
          <w:rFonts w:cs="Arial"/>
        </w:rPr>
        <w:br/>
      </w:r>
    </w:p>
    <w:p w:rsidR="00F74917" w:rsidRPr="00A709CB" w:rsidRDefault="00F74917" w:rsidP="00AE089F">
      <w:pPr>
        <w:ind w:left="0"/>
        <w:jc w:val="both"/>
        <w:rPr>
          <w:rFonts w:cs="Arial"/>
        </w:rPr>
      </w:pPr>
      <w:r w:rsidRPr="00A709CB">
        <w:rPr>
          <w:rFonts w:cs="Arial"/>
        </w:rPr>
        <w:br w:type="page"/>
      </w:r>
    </w:p>
    <w:p w:rsidR="00212059" w:rsidRPr="00A709CB" w:rsidRDefault="00212059" w:rsidP="00AE089F">
      <w:pPr>
        <w:ind w:left="0"/>
        <w:jc w:val="both"/>
        <w:rPr>
          <w:rFonts w:cs="Arial"/>
        </w:rPr>
      </w:pPr>
    </w:p>
    <w:p w:rsidR="00212059" w:rsidRPr="00A709CB" w:rsidRDefault="00212059" w:rsidP="00212059">
      <w:pPr>
        <w:pStyle w:val="Heading1"/>
        <w:ind w:left="0"/>
        <w:rPr>
          <w:rFonts w:ascii="Arial" w:hAnsi="Arial" w:cs="Arial"/>
          <w:sz w:val="20"/>
        </w:rPr>
      </w:pPr>
      <w:bookmarkStart w:id="67" w:name="_Toc172965979"/>
      <w:r w:rsidRPr="00A709CB">
        <w:rPr>
          <w:rFonts w:ascii="Arial" w:hAnsi="Arial" w:cs="Arial"/>
          <w:sz w:val="20"/>
        </w:rPr>
        <w:t>Aims and Objectives of Next2Friends</w:t>
      </w:r>
      <w:bookmarkEnd w:id="67"/>
    </w:p>
    <w:p w:rsidR="00212059" w:rsidRPr="00A709CB" w:rsidRDefault="00DE794B" w:rsidP="00DE794B">
      <w:pPr>
        <w:ind w:left="0"/>
        <w:rPr>
          <w:rFonts w:cs="Arial"/>
        </w:rPr>
      </w:pPr>
      <w:r w:rsidRPr="00A709CB">
        <w:rPr>
          <w:rFonts w:cs="Arial"/>
        </w:rPr>
        <w:t>Next2Friends have very clear aims and objectives, these are ;</w:t>
      </w:r>
    </w:p>
    <w:p w:rsidR="00DE794B" w:rsidRPr="00A709CB" w:rsidRDefault="00DE794B" w:rsidP="002073D5">
      <w:pPr>
        <w:rPr>
          <w:rFonts w:cs="Arial"/>
        </w:rPr>
      </w:pPr>
    </w:p>
    <w:p w:rsidR="00DE794B" w:rsidRPr="00A709CB" w:rsidRDefault="00DE794B" w:rsidP="008F360C">
      <w:pPr>
        <w:numPr>
          <w:ilvl w:val="3"/>
          <w:numId w:val="9"/>
        </w:numPr>
        <w:tabs>
          <w:tab w:val="clear" w:pos="2880"/>
          <w:tab w:val="num" w:pos="1418"/>
        </w:tabs>
        <w:ind w:left="1418" w:hanging="567"/>
        <w:rPr>
          <w:rFonts w:cs="Arial"/>
          <w:lang w:val="en-GB"/>
        </w:rPr>
        <w:pPrChange w:id="68" w:author=" " w:date="2007-07-26T20:22:00Z">
          <w:pPr>
            <w:numPr>
              <w:ilvl w:val="3"/>
              <w:numId w:val="63"/>
            </w:numPr>
            <w:tabs>
              <w:tab w:val="num" w:pos="360"/>
              <w:tab w:val="num" w:pos="1418"/>
            </w:tabs>
            <w:ind w:left="1418" w:hanging="567"/>
          </w:pPr>
        </w:pPrChange>
      </w:pPr>
      <w:r w:rsidRPr="00A709CB">
        <w:rPr>
          <w:rFonts w:cs="Arial"/>
          <w:lang w:val="en-GB"/>
        </w:rPr>
        <w:t xml:space="preserve">Blend the On-line World with the </w:t>
      </w:r>
      <w:smartTag w:uri="urn:schemas-microsoft-com:office:smarttags" w:element="place">
        <w:r w:rsidRPr="00A709CB">
          <w:rPr>
            <w:rFonts w:cs="Arial"/>
            <w:lang w:val="en-GB"/>
          </w:rPr>
          <w:t>Mobile</w:t>
        </w:r>
      </w:smartTag>
      <w:r w:rsidRPr="00A709CB">
        <w:rPr>
          <w:rFonts w:cs="Arial"/>
          <w:lang w:val="en-GB"/>
        </w:rPr>
        <w:t xml:space="preserve"> World</w:t>
      </w:r>
    </w:p>
    <w:p w:rsidR="00DE794B" w:rsidRPr="00A709CB" w:rsidRDefault="00DE794B" w:rsidP="008F360C">
      <w:pPr>
        <w:numPr>
          <w:ilvl w:val="3"/>
          <w:numId w:val="9"/>
        </w:numPr>
        <w:tabs>
          <w:tab w:val="clear" w:pos="2880"/>
          <w:tab w:val="num" w:pos="1418"/>
        </w:tabs>
        <w:ind w:left="1418" w:hanging="567"/>
        <w:rPr>
          <w:rFonts w:cs="Arial"/>
          <w:lang w:val="en-GB"/>
        </w:rPr>
        <w:pPrChange w:id="69" w:author=" " w:date="2007-07-26T20:22:00Z">
          <w:pPr>
            <w:numPr>
              <w:ilvl w:val="3"/>
              <w:numId w:val="63"/>
            </w:numPr>
            <w:tabs>
              <w:tab w:val="num" w:pos="360"/>
              <w:tab w:val="num" w:pos="1418"/>
            </w:tabs>
            <w:ind w:left="1418" w:hanging="567"/>
          </w:pPr>
        </w:pPrChange>
      </w:pPr>
      <w:r w:rsidRPr="00A709CB">
        <w:rPr>
          <w:rFonts w:cs="Arial"/>
          <w:lang w:val="en-GB"/>
        </w:rPr>
        <w:t>Become the Defacto Premium Social Networking Group Worldwide by offering;</w:t>
      </w:r>
    </w:p>
    <w:p w:rsidR="00DE794B" w:rsidRPr="00A709CB" w:rsidRDefault="00DE794B" w:rsidP="00DE794B">
      <w:pPr>
        <w:ind w:left="1843"/>
        <w:rPr>
          <w:rFonts w:cs="Arial"/>
          <w:lang w:val="en-GB"/>
        </w:rPr>
      </w:pPr>
    </w:p>
    <w:p w:rsidR="002073D5" w:rsidRPr="00A709CB" w:rsidRDefault="002073D5" w:rsidP="008F360C">
      <w:pPr>
        <w:numPr>
          <w:ilvl w:val="2"/>
          <w:numId w:val="9"/>
        </w:numPr>
        <w:rPr>
          <w:rFonts w:cs="Arial"/>
          <w:lang w:val="en-GB"/>
        </w:rPr>
        <w:pPrChange w:id="70" w:author=" " w:date="2007-07-26T20:22:00Z">
          <w:pPr>
            <w:numPr>
              <w:ilvl w:val="2"/>
              <w:numId w:val="63"/>
            </w:numPr>
            <w:tabs>
              <w:tab w:val="num" w:pos="360"/>
            </w:tabs>
          </w:pPr>
        </w:pPrChange>
      </w:pPr>
      <w:r w:rsidRPr="00A709CB">
        <w:rPr>
          <w:rFonts w:cs="Arial"/>
          <w:lang w:val="en-GB"/>
        </w:rPr>
        <w:t>Intelligent Matching from Virtual to Reality</w:t>
      </w:r>
    </w:p>
    <w:p w:rsidR="002073D5" w:rsidRPr="00A709CB" w:rsidRDefault="002073D5" w:rsidP="008F360C">
      <w:pPr>
        <w:numPr>
          <w:ilvl w:val="2"/>
          <w:numId w:val="9"/>
        </w:numPr>
        <w:rPr>
          <w:rFonts w:cs="Arial"/>
          <w:lang w:val="en-GB"/>
        </w:rPr>
        <w:pPrChange w:id="71" w:author=" " w:date="2007-07-26T20:22:00Z">
          <w:pPr>
            <w:numPr>
              <w:ilvl w:val="2"/>
              <w:numId w:val="63"/>
            </w:numPr>
            <w:tabs>
              <w:tab w:val="num" w:pos="360"/>
            </w:tabs>
          </w:pPr>
        </w:pPrChange>
      </w:pPr>
      <w:r w:rsidRPr="00A709CB">
        <w:rPr>
          <w:rFonts w:cs="Arial"/>
          <w:lang w:val="en-GB"/>
        </w:rPr>
        <w:t xml:space="preserve">Internet → Mobile → </w:t>
      </w:r>
      <w:smartTag w:uri="urn:schemas-microsoft-com:office:smarttags" w:element="place">
        <w:r w:rsidRPr="00A709CB">
          <w:rPr>
            <w:rFonts w:cs="Arial"/>
            <w:lang w:val="en-GB"/>
          </w:rPr>
          <w:t>Mobile</w:t>
        </w:r>
      </w:smartTag>
      <w:r w:rsidRPr="00A709CB">
        <w:rPr>
          <w:rFonts w:cs="Arial"/>
          <w:lang w:val="en-GB"/>
        </w:rPr>
        <w:t xml:space="preserve"> Blogging → Live Broadcasting Network</w:t>
      </w:r>
    </w:p>
    <w:p w:rsidR="002073D5" w:rsidRPr="00A709CB" w:rsidRDefault="002073D5" w:rsidP="008F360C">
      <w:pPr>
        <w:numPr>
          <w:ilvl w:val="2"/>
          <w:numId w:val="9"/>
        </w:numPr>
        <w:rPr>
          <w:rFonts w:cs="Arial"/>
          <w:lang w:val="en-GB"/>
        </w:rPr>
        <w:pPrChange w:id="72" w:author=" " w:date="2007-07-26T20:22:00Z">
          <w:pPr>
            <w:numPr>
              <w:ilvl w:val="2"/>
              <w:numId w:val="63"/>
            </w:numPr>
            <w:tabs>
              <w:tab w:val="num" w:pos="360"/>
            </w:tabs>
          </w:pPr>
        </w:pPrChange>
      </w:pPr>
      <w:r w:rsidRPr="00A709CB">
        <w:rPr>
          <w:rFonts w:cs="Arial"/>
          <w:lang w:val="en-GB"/>
        </w:rPr>
        <w:t>Revenue Generation for Users</w:t>
      </w:r>
    </w:p>
    <w:p w:rsidR="002073D5" w:rsidRPr="00A709CB" w:rsidRDefault="002073D5" w:rsidP="008F360C">
      <w:pPr>
        <w:numPr>
          <w:ilvl w:val="2"/>
          <w:numId w:val="9"/>
        </w:numPr>
        <w:rPr>
          <w:rFonts w:cs="Arial"/>
          <w:lang w:val="en-GB"/>
        </w:rPr>
        <w:pPrChange w:id="73" w:author=" " w:date="2007-07-26T20:22:00Z">
          <w:pPr>
            <w:numPr>
              <w:ilvl w:val="2"/>
              <w:numId w:val="63"/>
            </w:numPr>
            <w:tabs>
              <w:tab w:val="num" w:pos="360"/>
            </w:tabs>
          </w:pPr>
        </w:pPrChange>
      </w:pPr>
      <w:r w:rsidRPr="00A709CB">
        <w:rPr>
          <w:rFonts w:cs="Arial"/>
          <w:lang w:val="en-GB"/>
        </w:rPr>
        <w:t>Demographic/ Rules Based Revenue Generation Advertising</w:t>
      </w:r>
    </w:p>
    <w:p w:rsidR="002073D5" w:rsidRPr="00A709CB" w:rsidRDefault="002073D5" w:rsidP="002073D5">
      <w:pPr>
        <w:rPr>
          <w:rFonts w:cs="Arial"/>
          <w:lang w:val="en-GB"/>
        </w:rPr>
      </w:pPr>
    </w:p>
    <w:p w:rsidR="002073D5" w:rsidRPr="00A709CB" w:rsidRDefault="002073D5" w:rsidP="00212059">
      <w:pPr>
        <w:rPr>
          <w:rFonts w:cs="Arial"/>
          <w:lang w:val="en-GB"/>
        </w:rPr>
      </w:pPr>
    </w:p>
    <w:p w:rsidR="002073D5" w:rsidRPr="00A709CB" w:rsidRDefault="002073D5" w:rsidP="002073D5">
      <w:pPr>
        <w:ind w:left="0"/>
        <w:jc w:val="both"/>
        <w:rPr>
          <w:rFonts w:cs="Arial"/>
          <w:color w:val="000000"/>
        </w:rPr>
      </w:pPr>
      <w:r w:rsidRPr="00A709CB">
        <w:rPr>
          <w:rFonts w:cs="Arial"/>
          <w:color w:val="000000"/>
        </w:rPr>
        <w:t>Next2Friends are now seeking $</w:t>
      </w:r>
      <w:r w:rsidR="00153ABE">
        <w:rPr>
          <w:rFonts w:cs="Arial"/>
          <w:color w:val="000000"/>
        </w:rPr>
        <w:t>1.5</w:t>
      </w:r>
      <w:r w:rsidRPr="00A709CB">
        <w:rPr>
          <w:rFonts w:cs="Arial"/>
          <w:color w:val="000000"/>
        </w:rPr>
        <w:t>m of A Round funding to</w:t>
      </w:r>
      <w:r w:rsidR="00153ABE">
        <w:rPr>
          <w:rFonts w:cs="Arial"/>
          <w:color w:val="000000"/>
        </w:rPr>
        <w:t xml:space="preserve"> </w:t>
      </w:r>
      <w:r w:rsidRPr="00A709CB">
        <w:rPr>
          <w:rFonts w:cs="Arial"/>
          <w:color w:val="000000"/>
        </w:rPr>
        <w:t>;</w:t>
      </w:r>
    </w:p>
    <w:p w:rsidR="00DE794B" w:rsidRPr="00A709CB" w:rsidRDefault="00DE794B" w:rsidP="002073D5">
      <w:pPr>
        <w:ind w:left="0"/>
        <w:jc w:val="both"/>
        <w:rPr>
          <w:rFonts w:cs="Arial"/>
          <w:color w:val="000000"/>
        </w:rPr>
      </w:pPr>
    </w:p>
    <w:p w:rsidR="00DE794B" w:rsidRPr="00A709CB" w:rsidRDefault="00DE794B" w:rsidP="008F360C">
      <w:pPr>
        <w:numPr>
          <w:ilvl w:val="3"/>
          <w:numId w:val="9"/>
        </w:numPr>
        <w:tabs>
          <w:tab w:val="clear" w:pos="2880"/>
          <w:tab w:val="num" w:pos="1418"/>
        </w:tabs>
        <w:ind w:left="1418" w:hanging="567"/>
        <w:rPr>
          <w:rFonts w:cs="Arial"/>
          <w:lang w:val="en-GB"/>
        </w:rPr>
        <w:pPrChange w:id="74" w:author=" " w:date="2007-07-26T20:22:00Z">
          <w:pPr>
            <w:numPr>
              <w:ilvl w:val="3"/>
              <w:numId w:val="63"/>
            </w:numPr>
            <w:tabs>
              <w:tab w:val="num" w:pos="360"/>
              <w:tab w:val="num" w:pos="1418"/>
            </w:tabs>
            <w:ind w:left="1418" w:hanging="567"/>
          </w:pPr>
        </w:pPrChange>
      </w:pPr>
      <w:r w:rsidRPr="00A709CB">
        <w:rPr>
          <w:rFonts w:cs="Arial"/>
          <w:b/>
          <w:bCs/>
          <w:lang w:val="en-GB"/>
        </w:rPr>
        <w:t>Year 1:</w:t>
      </w:r>
    </w:p>
    <w:p w:rsidR="00DE794B" w:rsidRPr="00A709CB" w:rsidRDefault="00DE794B" w:rsidP="00DE794B">
      <w:pPr>
        <w:rPr>
          <w:rFonts w:cs="Arial"/>
          <w:lang w:val="en-GB"/>
        </w:rPr>
      </w:pPr>
    </w:p>
    <w:p w:rsidR="00DE794B" w:rsidRPr="00A709CB" w:rsidRDefault="00DE794B" w:rsidP="008F360C">
      <w:pPr>
        <w:numPr>
          <w:ilvl w:val="2"/>
          <w:numId w:val="11"/>
        </w:numPr>
        <w:rPr>
          <w:rFonts w:cs="Arial"/>
          <w:lang w:val="en-GB"/>
        </w:rPr>
        <w:pPrChange w:id="75" w:author=" " w:date="2007-07-26T20:22:00Z">
          <w:pPr>
            <w:numPr>
              <w:ilvl w:val="2"/>
              <w:numId w:val="65"/>
            </w:numPr>
            <w:tabs>
              <w:tab w:val="num" w:pos="360"/>
            </w:tabs>
          </w:pPr>
        </w:pPrChange>
      </w:pPr>
      <w:r w:rsidRPr="00A709CB">
        <w:rPr>
          <w:rFonts w:cs="Arial"/>
          <w:lang w:val="en-GB"/>
        </w:rPr>
        <w:t>Complete final stages of development</w:t>
      </w:r>
      <w:r w:rsidRPr="00A709CB">
        <w:rPr>
          <w:rFonts w:cs="Arial"/>
          <w:color w:val="000000"/>
        </w:rPr>
        <w:t xml:space="preserve"> which will take less than 4 months level of effort and less than 25% of the required funding spend</w:t>
      </w:r>
    </w:p>
    <w:p w:rsidR="00DE794B" w:rsidRPr="00A709CB" w:rsidRDefault="00DE794B" w:rsidP="008F360C">
      <w:pPr>
        <w:numPr>
          <w:ilvl w:val="2"/>
          <w:numId w:val="11"/>
        </w:numPr>
        <w:rPr>
          <w:rFonts w:cs="Arial"/>
          <w:lang w:val="en-GB"/>
        </w:rPr>
        <w:pPrChange w:id="76" w:author=" " w:date="2007-07-26T20:22:00Z">
          <w:pPr>
            <w:numPr>
              <w:ilvl w:val="2"/>
              <w:numId w:val="65"/>
            </w:numPr>
            <w:tabs>
              <w:tab w:val="num" w:pos="360"/>
            </w:tabs>
          </w:pPr>
        </w:pPrChange>
      </w:pPr>
      <w:r w:rsidRPr="00A709CB">
        <w:rPr>
          <w:rFonts w:cs="Arial"/>
          <w:lang w:val="en-GB"/>
        </w:rPr>
        <w:t xml:space="preserve"> Secure Management Team and </w:t>
      </w:r>
      <w:r w:rsidRPr="00A709CB">
        <w:rPr>
          <w:rFonts w:cs="Arial"/>
          <w:color w:val="000000"/>
        </w:rPr>
        <w:t>the remaining Human Resource Talent</w:t>
      </w:r>
    </w:p>
    <w:p w:rsidR="00DE794B" w:rsidRPr="00A709CB" w:rsidRDefault="00DE794B" w:rsidP="008F360C">
      <w:pPr>
        <w:numPr>
          <w:ilvl w:val="2"/>
          <w:numId w:val="11"/>
        </w:numPr>
        <w:rPr>
          <w:rFonts w:cs="Arial"/>
          <w:lang w:val="en-GB"/>
        </w:rPr>
        <w:pPrChange w:id="77" w:author=" " w:date="2007-07-26T20:22:00Z">
          <w:pPr>
            <w:numPr>
              <w:ilvl w:val="2"/>
              <w:numId w:val="65"/>
            </w:numPr>
            <w:tabs>
              <w:tab w:val="num" w:pos="360"/>
            </w:tabs>
          </w:pPr>
        </w:pPrChange>
      </w:pPr>
      <w:r w:rsidRPr="00A709CB">
        <w:rPr>
          <w:rFonts w:cs="Arial"/>
          <w:lang w:val="en-GB"/>
        </w:rPr>
        <w:t xml:space="preserve"> Fund Sales/ Marketing and Operational Plan</w:t>
      </w:r>
    </w:p>
    <w:p w:rsidR="00DE794B" w:rsidRPr="00A709CB" w:rsidRDefault="00DE794B" w:rsidP="008F360C">
      <w:pPr>
        <w:numPr>
          <w:ilvl w:val="2"/>
          <w:numId w:val="11"/>
        </w:numPr>
        <w:rPr>
          <w:rFonts w:cs="Arial"/>
          <w:lang w:val="en-GB"/>
        </w:rPr>
        <w:pPrChange w:id="78" w:author=" " w:date="2007-07-26T20:22:00Z">
          <w:pPr>
            <w:numPr>
              <w:ilvl w:val="2"/>
              <w:numId w:val="65"/>
            </w:numPr>
            <w:tabs>
              <w:tab w:val="num" w:pos="360"/>
            </w:tabs>
          </w:pPr>
        </w:pPrChange>
      </w:pPr>
      <w:r w:rsidRPr="00A709CB">
        <w:rPr>
          <w:rFonts w:cs="Arial"/>
          <w:lang w:val="en-GB"/>
        </w:rPr>
        <w:t xml:space="preserve"> Viral Marketing Campaign</w:t>
      </w:r>
    </w:p>
    <w:p w:rsidR="00DE794B" w:rsidRPr="00A709CB" w:rsidRDefault="00DE794B" w:rsidP="008F360C">
      <w:pPr>
        <w:numPr>
          <w:ilvl w:val="2"/>
          <w:numId w:val="11"/>
        </w:numPr>
        <w:rPr>
          <w:rFonts w:cs="Arial"/>
          <w:lang w:val="en-GB"/>
        </w:rPr>
        <w:pPrChange w:id="79" w:author=" " w:date="2007-07-26T20:22:00Z">
          <w:pPr>
            <w:numPr>
              <w:ilvl w:val="2"/>
              <w:numId w:val="65"/>
            </w:numPr>
            <w:tabs>
              <w:tab w:val="num" w:pos="360"/>
            </w:tabs>
          </w:pPr>
        </w:pPrChange>
      </w:pPr>
      <w:r w:rsidRPr="00A709CB">
        <w:rPr>
          <w:rFonts w:cs="Arial"/>
          <w:lang w:val="en-GB"/>
        </w:rPr>
        <w:t xml:space="preserve"> Launch Service &amp; Generate First Revenues of </w:t>
      </w:r>
      <w:r w:rsidRPr="00A709CB">
        <w:rPr>
          <w:rFonts w:cs="Arial"/>
          <w:color w:val="000000"/>
        </w:rPr>
        <w:t>+$370k starting in month 6 with just 27,000 Subscribers</w:t>
      </w:r>
      <w:r w:rsidRPr="00A709CB">
        <w:rPr>
          <w:rFonts w:cs="Arial"/>
          <w:lang w:val="en-GB"/>
        </w:rPr>
        <w:t xml:space="preserve"> with massive onward growth</w:t>
      </w:r>
      <w:r w:rsidR="00B203E9">
        <w:rPr>
          <w:rFonts w:cs="Arial"/>
          <w:lang w:val="en-GB"/>
        </w:rPr>
        <w:t>. Over 1000 of users  have already registered for the service</w:t>
      </w:r>
    </w:p>
    <w:p w:rsidR="00DE794B" w:rsidRPr="00A709CB" w:rsidRDefault="00DE794B" w:rsidP="00DE794B">
      <w:pPr>
        <w:rPr>
          <w:rFonts w:cs="Arial"/>
          <w:lang w:val="en-GB"/>
        </w:rPr>
      </w:pPr>
    </w:p>
    <w:p w:rsidR="00DE794B" w:rsidRPr="00A709CB" w:rsidRDefault="00DE794B" w:rsidP="008F360C">
      <w:pPr>
        <w:numPr>
          <w:ilvl w:val="3"/>
          <w:numId w:val="9"/>
        </w:numPr>
        <w:tabs>
          <w:tab w:val="clear" w:pos="2880"/>
          <w:tab w:val="num" w:pos="1418"/>
        </w:tabs>
        <w:ind w:left="1418" w:hanging="567"/>
        <w:rPr>
          <w:rFonts w:cs="Arial"/>
          <w:lang w:val="en-GB"/>
        </w:rPr>
        <w:pPrChange w:id="80" w:author=" " w:date="2007-07-26T20:22:00Z">
          <w:pPr>
            <w:numPr>
              <w:ilvl w:val="3"/>
              <w:numId w:val="63"/>
            </w:numPr>
            <w:tabs>
              <w:tab w:val="num" w:pos="360"/>
              <w:tab w:val="num" w:pos="1418"/>
            </w:tabs>
            <w:ind w:left="1418" w:hanging="567"/>
          </w:pPr>
        </w:pPrChange>
      </w:pPr>
      <w:r w:rsidRPr="00A709CB">
        <w:rPr>
          <w:rFonts w:cs="Arial"/>
          <w:b/>
          <w:bCs/>
          <w:lang w:val="en-GB"/>
        </w:rPr>
        <w:t>Year 2:</w:t>
      </w:r>
    </w:p>
    <w:p w:rsidR="00DE794B" w:rsidRPr="00A709CB" w:rsidRDefault="00DE794B" w:rsidP="00DE794B">
      <w:pPr>
        <w:rPr>
          <w:rFonts w:cs="Arial"/>
          <w:lang w:val="en-GB"/>
        </w:rPr>
      </w:pPr>
    </w:p>
    <w:p w:rsidR="00DE794B" w:rsidRDefault="00DE794B" w:rsidP="008F360C">
      <w:pPr>
        <w:numPr>
          <w:ilvl w:val="2"/>
          <w:numId w:val="12"/>
        </w:numPr>
        <w:rPr>
          <w:rFonts w:cs="Arial"/>
          <w:lang w:val="en-GB"/>
        </w:rPr>
        <w:pPrChange w:id="81" w:author=" " w:date="2007-07-26T20:22:00Z">
          <w:pPr>
            <w:numPr>
              <w:ilvl w:val="2"/>
              <w:numId w:val="66"/>
            </w:numPr>
            <w:tabs>
              <w:tab w:val="num" w:pos="360"/>
            </w:tabs>
          </w:pPr>
        </w:pPrChange>
      </w:pPr>
      <w:r w:rsidRPr="00A709CB">
        <w:rPr>
          <w:rFonts w:cs="Arial"/>
          <w:lang w:val="en-GB"/>
        </w:rPr>
        <w:t xml:space="preserve">  Growth in revenue to $3.2m and 112k users</w:t>
      </w:r>
    </w:p>
    <w:p w:rsidR="00153ABE" w:rsidRDefault="00153ABE" w:rsidP="008F360C">
      <w:pPr>
        <w:numPr>
          <w:ilvl w:val="2"/>
          <w:numId w:val="12"/>
        </w:numPr>
        <w:tabs>
          <w:tab w:val="clear" w:pos="2160"/>
          <w:tab w:val="num" w:pos="2268"/>
        </w:tabs>
        <w:rPr>
          <w:rFonts w:cs="Arial"/>
          <w:lang w:val="en-GB"/>
        </w:rPr>
        <w:pPrChange w:id="82" w:author=" " w:date="2007-07-26T20:22:00Z">
          <w:pPr>
            <w:numPr>
              <w:ilvl w:val="2"/>
              <w:numId w:val="66"/>
            </w:numPr>
            <w:tabs>
              <w:tab w:val="num" w:pos="360"/>
              <w:tab w:val="num" w:pos="2268"/>
            </w:tabs>
          </w:pPr>
        </w:pPrChange>
      </w:pPr>
      <w:r>
        <w:rPr>
          <w:rFonts w:cs="Arial"/>
          <w:lang w:val="en-GB"/>
        </w:rPr>
        <w:t>Become cashflow positive</w:t>
      </w:r>
    </w:p>
    <w:p w:rsidR="001E7C4C" w:rsidRPr="00A709CB" w:rsidRDefault="001E7C4C" w:rsidP="008F360C">
      <w:pPr>
        <w:numPr>
          <w:ilvl w:val="2"/>
          <w:numId w:val="12"/>
        </w:numPr>
        <w:tabs>
          <w:tab w:val="clear" w:pos="2160"/>
          <w:tab w:val="num" w:pos="2268"/>
        </w:tabs>
        <w:rPr>
          <w:rFonts w:cs="Arial"/>
          <w:lang w:val="en-GB"/>
        </w:rPr>
        <w:pPrChange w:id="83" w:author=" " w:date="2007-07-26T20:22:00Z">
          <w:pPr>
            <w:numPr>
              <w:ilvl w:val="2"/>
              <w:numId w:val="66"/>
            </w:numPr>
            <w:tabs>
              <w:tab w:val="num" w:pos="360"/>
              <w:tab w:val="num" w:pos="2268"/>
            </w:tabs>
          </w:pPr>
        </w:pPrChange>
      </w:pPr>
      <w:r>
        <w:rPr>
          <w:rFonts w:cs="Arial"/>
          <w:lang w:val="en-GB"/>
        </w:rPr>
        <w:t xml:space="preserve">Achieve + EBITDA of </w:t>
      </w:r>
      <w:r w:rsidRPr="001E7C4C">
        <w:rPr>
          <w:rFonts w:cs="Arial"/>
          <w:highlight w:val="yellow"/>
          <w:lang w:val="en-GB"/>
        </w:rPr>
        <w:t>xx</w:t>
      </w:r>
    </w:p>
    <w:p w:rsidR="00DE794B" w:rsidRPr="00A709CB" w:rsidRDefault="00DE794B" w:rsidP="008F360C">
      <w:pPr>
        <w:numPr>
          <w:ilvl w:val="2"/>
          <w:numId w:val="12"/>
        </w:numPr>
        <w:rPr>
          <w:rFonts w:cs="Arial"/>
          <w:lang w:val="en-GB"/>
        </w:rPr>
        <w:pPrChange w:id="84" w:author=" " w:date="2007-07-26T20:22:00Z">
          <w:pPr>
            <w:numPr>
              <w:ilvl w:val="2"/>
              <w:numId w:val="66"/>
            </w:numPr>
            <w:tabs>
              <w:tab w:val="num" w:pos="360"/>
            </w:tabs>
          </w:pPr>
        </w:pPrChange>
      </w:pPr>
      <w:r w:rsidRPr="00A709CB">
        <w:rPr>
          <w:rFonts w:cs="Arial"/>
          <w:lang w:val="en-GB"/>
        </w:rPr>
        <w:t xml:space="preserve">  Minor Additions to resources, still maintaining low cost base</w:t>
      </w:r>
    </w:p>
    <w:p w:rsidR="00DE794B" w:rsidRPr="00A709CB" w:rsidRDefault="00DE794B" w:rsidP="008F360C">
      <w:pPr>
        <w:numPr>
          <w:ilvl w:val="2"/>
          <w:numId w:val="12"/>
        </w:numPr>
        <w:rPr>
          <w:rFonts w:cs="Arial"/>
          <w:lang w:val="en-GB"/>
        </w:rPr>
        <w:pPrChange w:id="85" w:author=" " w:date="2007-07-26T20:22:00Z">
          <w:pPr>
            <w:numPr>
              <w:ilvl w:val="2"/>
              <w:numId w:val="66"/>
            </w:numPr>
            <w:tabs>
              <w:tab w:val="num" w:pos="360"/>
            </w:tabs>
          </w:pPr>
        </w:pPrChange>
      </w:pPr>
      <w:r w:rsidRPr="00A709CB">
        <w:rPr>
          <w:rFonts w:cs="Arial"/>
          <w:lang w:val="en-GB"/>
        </w:rPr>
        <w:t xml:space="preserve">  Increase branding and awareness  </w:t>
      </w:r>
    </w:p>
    <w:p w:rsidR="00DE794B" w:rsidRPr="00A709CB" w:rsidRDefault="00DE794B" w:rsidP="00DE794B">
      <w:pPr>
        <w:rPr>
          <w:rFonts w:cs="Arial"/>
          <w:lang w:val="en-GB"/>
        </w:rPr>
      </w:pPr>
    </w:p>
    <w:p w:rsidR="00DE794B" w:rsidRPr="00A709CB" w:rsidRDefault="00DE794B" w:rsidP="008F360C">
      <w:pPr>
        <w:numPr>
          <w:ilvl w:val="3"/>
          <w:numId w:val="9"/>
        </w:numPr>
        <w:tabs>
          <w:tab w:val="clear" w:pos="2880"/>
          <w:tab w:val="num" w:pos="1418"/>
        </w:tabs>
        <w:ind w:left="1418" w:hanging="567"/>
        <w:rPr>
          <w:rFonts w:cs="Arial"/>
          <w:lang w:val="en-GB"/>
        </w:rPr>
        <w:pPrChange w:id="86" w:author=" " w:date="2007-07-26T20:22:00Z">
          <w:pPr>
            <w:numPr>
              <w:ilvl w:val="3"/>
              <w:numId w:val="63"/>
            </w:numPr>
            <w:tabs>
              <w:tab w:val="num" w:pos="360"/>
              <w:tab w:val="num" w:pos="1418"/>
            </w:tabs>
            <w:ind w:left="1418" w:hanging="567"/>
          </w:pPr>
        </w:pPrChange>
      </w:pPr>
      <w:r w:rsidRPr="00A709CB">
        <w:rPr>
          <w:rFonts w:cs="Arial"/>
          <w:b/>
          <w:bCs/>
          <w:lang w:val="en-GB"/>
        </w:rPr>
        <w:t>Year 3:</w:t>
      </w:r>
    </w:p>
    <w:p w:rsidR="00DE794B" w:rsidRPr="00A709CB" w:rsidRDefault="00DE794B" w:rsidP="00DE794B">
      <w:pPr>
        <w:rPr>
          <w:rFonts w:cs="Arial"/>
          <w:lang w:val="en-GB"/>
        </w:rPr>
      </w:pPr>
    </w:p>
    <w:p w:rsidR="00DE794B" w:rsidRDefault="00DE794B" w:rsidP="008F360C">
      <w:pPr>
        <w:numPr>
          <w:ilvl w:val="2"/>
          <w:numId w:val="13"/>
        </w:numPr>
        <w:rPr>
          <w:rFonts w:cs="Arial"/>
          <w:lang w:val="en-GB"/>
        </w:rPr>
        <w:pPrChange w:id="87" w:author=" " w:date="2007-07-26T20:22:00Z">
          <w:pPr>
            <w:numPr>
              <w:ilvl w:val="2"/>
              <w:numId w:val="67"/>
            </w:numPr>
            <w:tabs>
              <w:tab w:val="num" w:pos="360"/>
            </w:tabs>
          </w:pPr>
        </w:pPrChange>
      </w:pPr>
      <w:r w:rsidRPr="00A709CB">
        <w:rPr>
          <w:rFonts w:cs="Arial"/>
          <w:lang w:val="en-GB"/>
        </w:rPr>
        <w:t xml:space="preserve">  Growth in revenue to $9.1m and 222k users</w:t>
      </w:r>
    </w:p>
    <w:p w:rsidR="001E7C4C" w:rsidRDefault="001E7C4C" w:rsidP="008F360C">
      <w:pPr>
        <w:numPr>
          <w:ilvl w:val="2"/>
          <w:numId w:val="13"/>
        </w:numPr>
        <w:rPr>
          <w:rFonts w:cs="Arial"/>
          <w:lang w:val="en-GB"/>
        </w:rPr>
        <w:pPrChange w:id="88" w:author=" " w:date="2007-07-26T20:22:00Z">
          <w:pPr>
            <w:numPr>
              <w:ilvl w:val="2"/>
              <w:numId w:val="67"/>
            </w:numPr>
            <w:tabs>
              <w:tab w:val="num" w:pos="360"/>
            </w:tabs>
          </w:pPr>
        </w:pPrChange>
      </w:pPr>
      <w:r>
        <w:rPr>
          <w:rFonts w:cs="Arial"/>
          <w:lang w:val="en-GB"/>
        </w:rPr>
        <w:t xml:space="preserve">  Improve Cashflow by </w:t>
      </w:r>
      <w:r w:rsidRPr="001E7C4C">
        <w:rPr>
          <w:rFonts w:cs="Arial"/>
          <w:highlight w:val="yellow"/>
          <w:lang w:val="en-GB"/>
        </w:rPr>
        <w:t>xx%</w:t>
      </w:r>
    </w:p>
    <w:p w:rsidR="001E7C4C" w:rsidRPr="00A709CB" w:rsidRDefault="001E7C4C" w:rsidP="008F360C">
      <w:pPr>
        <w:numPr>
          <w:ilvl w:val="2"/>
          <w:numId w:val="13"/>
        </w:numPr>
        <w:rPr>
          <w:rFonts w:cs="Arial"/>
          <w:lang w:val="en-GB"/>
        </w:rPr>
        <w:pPrChange w:id="89" w:author=" " w:date="2007-07-26T20:22:00Z">
          <w:pPr>
            <w:numPr>
              <w:ilvl w:val="2"/>
              <w:numId w:val="67"/>
            </w:numPr>
            <w:tabs>
              <w:tab w:val="num" w:pos="360"/>
            </w:tabs>
          </w:pPr>
        </w:pPrChange>
      </w:pPr>
      <w:r>
        <w:rPr>
          <w:rFonts w:cs="Arial"/>
          <w:lang w:val="en-GB"/>
        </w:rPr>
        <w:t xml:space="preserve">  Improve EBITDA by </w:t>
      </w:r>
      <w:r w:rsidRPr="001E7C4C">
        <w:rPr>
          <w:rFonts w:cs="Arial"/>
          <w:highlight w:val="yellow"/>
          <w:lang w:val="en-GB"/>
        </w:rPr>
        <w:t>xx</w:t>
      </w:r>
    </w:p>
    <w:p w:rsidR="00DE794B" w:rsidRPr="00A709CB" w:rsidRDefault="00DE794B" w:rsidP="008F360C">
      <w:pPr>
        <w:numPr>
          <w:ilvl w:val="2"/>
          <w:numId w:val="13"/>
        </w:numPr>
        <w:rPr>
          <w:rFonts w:cs="Arial"/>
          <w:lang w:val="en-GB"/>
        </w:rPr>
        <w:pPrChange w:id="90" w:author=" " w:date="2007-07-26T20:22:00Z">
          <w:pPr>
            <w:numPr>
              <w:ilvl w:val="2"/>
              <w:numId w:val="67"/>
            </w:numPr>
            <w:tabs>
              <w:tab w:val="num" w:pos="360"/>
            </w:tabs>
          </w:pPr>
        </w:pPrChange>
      </w:pPr>
      <w:r w:rsidRPr="00A709CB">
        <w:rPr>
          <w:rFonts w:cs="Arial"/>
          <w:lang w:val="en-GB"/>
        </w:rPr>
        <w:t xml:space="preserve">  Increase branding and awareness</w:t>
      </w:r>
    </w:p>
    <w:p w:rsidR="00DE794B" w:rsidRPr="00A709CB" w:rsidRDefault="00DE794B" w:rsidP="008F360C">
      <w:pPr>
        <w:numPr>
          <w:ilvl w:val="2"/>
          <w:numId w:val="13"/>
        </w:numPr>
        <w:rPr>
          <w:rFonts w:cs="Arial"/>
          <w:lang w:val="en-GB"/>
        </w:rPr>
        <w:pPrChange w:id="91" w:author=" " w:date="2007-07-26T20:22:00Z">
          <w:pPr>
            <w:numPr>
              <w:ilvl w:val="2"/>
              <w:numId w:val="67"/>
            </w:numPr>
            <w:tabs>
              <w:tab w:val="num" w:pos="360"/>
            </w:tabs>
          </w:pPr>
        </w:pPrChange>
      </w:pPr>
      <w:r w:rsidRPr="00A709CB">
        <w:rPr>
          <w:rFonts w:cs="Arial"/>
          <w:lang w:val="en-GB"/>
        </w:rPr>
        <w:t xml:space="preserve">  Align with</w:t>
      </w:r>
      <w:r w:rsidR="001E7C4C">
        <w:rPr>
          <w:rFonts w:cs="Arial"/>
          <w:lang w:val="en-GB"/>
        </w:rPr>
        <w:t xml:space="preserve"> Pre Identified</w:t>
      </w:r>
      <w:r w:rsidRPr="00A709CB">
        <w:rPr>
          <w:rFonts w:cs="Arial"/>
          <w:lang w:val="en-GB"/>
        </w:rPr>
        <w:t xml:space="preserve"> Exit Partner/s </w:t>
      </w:r>
    </w:p>
    <w:p w:rsidR="00DE794B" w:rsidRPr="00A709CB" w:rsidRDefault="00DE794B" w:rsidP="002073D5">
      <w:pPr>
        <w:ind w:left="0"/>
        <w:jc w:val="both"/>
        <w:rPr>
          <w:rFonts w:cs="Arial"/>
          <w:color w:val="000000"/>
        </w:rPr>
      </w:pPr>
    </w:p>
    <w:p w:rsidR="002073D5" w:rsidRPr="00A709CB" w:rsidRDefault="002073D5" w:rsidP="002073D5">
      <w:pPr>
        <w:ind w:left="0"/>
        <w:jc w:val="both"/>
        <w:rPr>
          <w:rFonts w:cs="Arial"/>
          <w:color w:val="000000"/>
        </w:rPr>
      </w:pPr>
    </w:p>
    <w:p w:rsidR="002073D5" w:rsidRPr="00A709CB" w:rsidRDefault="00DE794B" w:rsidP="002073D5">
      <w:pPr>
        <w:ind w:left="0"/>
        <w:jc w:val="both"/>
        <w:rPr>
          <w:rFonts w:cs="Arial"/>
          <w:color w:val="000000"/>
        </w:rPr>
      </w:pPr>
      <w:r w:rsidRPr="00A709CB">
        <w:rPr>
          <w:rFonts w:cs="Arial"/>
          <w:color w:val="000000"/>
        </w:rPr>
        <w:t xml:space="preserve">The Management </w:t>
      </w:r>
      <w:r w:rsidR="00594950" w:rsidRPr="00A709CB">
        <w:rPr>
          <w:rFonts w:cs="Arial"/>
          <w:color w:val="000000"/>
        </w:rPr>
        <w:t>team of Next2Friends is</w:t>
      </w:r>
      <w:r w:rsidRPr="00A709CB">
        <w:rPr>
          <w:rFonts w:cs="Arial"/>
          <w:color w:val="000000"/>
        </w:rPr>
        <w:t xml:space="preserve"> more than </w:t>
      </w:r>
      <w:r w:rsidR="00594950" w:rsidRPr="00A709CB">
        <w:rPr>
          <w:rFonts w:cs="Arial"/>
          <w:color w:val="000000"/>
        </w:rPr>
        <w:t>confident</w:t>
      </w:r>
      <w:r w:rsidRPr="00A709CB">
        <w:rPr>
          <w:rFonts w:cs="Arial"/>
          <w:color w:val="000000"/>
        </w:rPr>
        <w:t xml:space="preserve"> that these SMART aims are achievable, within the given </w:t>
      </w:r>
      <w:r w:rsidR="00594950" w:rsidRPr="00A709CB">
        <w:rPr>
          <w:rFonts w:cs="Arial"/>
          <w:color w:val="000000"/>
        </w:rPr>
        <w:t>timescales,</w:t>
      </w:r>
      <w:r w:rsidRPr="00A709CB">
        <w:rPr>
          <w:rFonts w:cs="Arial"/>
          <w:color w:val="000000"/>
        </w:rPr>
        <w:t xml:space="preserve"> which would then allow Next2Friends to;</w:t>
      </w:r>
    </w:p>
    <w:p w:rsidR="002073D5" w:rsidRPr="00A709CB" w:rsidRDefault="002073D5" w:rsidP="002073D5">
      <w:pPr>
        <w:jc w:val="both"/>
        <w:rPr>
          <w:rFonts w:cs="Arial"/>
          <w:color w:val="000000"/>
        </w:rPr>
      </w:pPr>
    </w:p>
    <w:p w:rsidR="00DE794B" w:rsidRPr="00A709CB" w:rsidRDefault="00DE794B" w:rsidP="00DE794B">
      <w:pPr>
        <w:rPr>
          <w:rFonts w:cs="Arial"/>
          <w:b/>
          <w:bCs/>
          <w:lang w:val="en-GB"/>
        </w:rPr>
      </w:pPr>
    </w:p>
    <w:p w:rsidR="00DE794B" w:rsidRPr="00A709CB" w:rsidRDefault="00DE794B" w:rsidP="008F360C">
      <w:pPr>
        <w:numPr>
          <w:ilvl w:val="2"/>
          <w:numId w:val="10"/>
        </w:numPr>
        <w:rPr>
          <w:rFonts w:cs="Arial"/>
          <w:lang w:val="en-GB"/>
        </w:rPr>
        <w:pPrChange w:id="92" w:author=" " w:date="2007-07-26T20:22:00Z">
          <w:pPr>
            <w:numPr>
              <w:ilvl w:val="2"/>
              <w:numId w:val="64"/>
            </w:numPr>
            <w:tabs>
              <w:tab w:val="num" w:pos="360"/>
            </w:tabs>
          </w:pPr>
        </w:pPrChange>
      </w:pPr>
      <w:r w:rsidRPr="00A709CB">
        <w:rPr>
          <w:rFonts w:cs="Arial"/>
          <w:lang w:val="en-GB"/>
        </w:rPr>
        <w:t xml:space="preserve">  </w:t>
      </w:r>
      <w:r w:rsidR="00594950" w:rsidRPr="00A709CB">
        <w:rPr>
          <w:rFonts w:cs="Arial"/>
          <w:lang w:val="en-GB"/>
        </w:rPr>
        <w:t>Become t</w:t>
      </w:r>
      <w:r w:rsidRPr="00A709CB">
        <w:rPr>
          <w:rFonts w:cs="Arial"/>
          <w:lang w:val="en-GB"/>
        </w:rPr>
        <w:t>he Cash Cow that You Tube will NEVER be</w:t>
      </w:r>
    </w:p>
    <w:p w:rsidR="00DE794B" w:rsidRPr="00A709CB" w:rsidRDefault="00DE794B" w:rsidP="008F360C">
      <w:pPr>
        <w:numPr>
          <w:ilvl w:val="2"/>
          <w:numId w:val="10"/>
        </w:numPr>
        <w:rPr>
          <w:rFonts w:cs="Arial"/>
          <w:lang w:val="en-GB"/>
        </w:rPr>
        <w:pPrChange w:id="93" w:author=" " w:date="2007-07-26T20:22:00Z">
          <w:pPr>
            <w:numPr>
              <w:ilvl w:val="2"/>
              <w:numId w:val="64"/>
            </w:numPr>
            <w:tabs>
              <w:tab w:val="num" w:pos="360"/>
            </w:tabs>
          </w:pPr>
        </w:pPrChange>
      </w:pPr>
      <w:r w:rsidRPr="00A709CB">
        <w:rPr>
          <w:rFonts w:cs="Arial"/>
          <w:lang w:val="en-GB"/>
        </w:rPr>
        <w:t xml:space="preserve">  </w:t>
      </w:r>
      <w:r w:rsidR="00594950" w:rsidRPr="00A709CB">
        <w:rPr>
          <w:rFonts w:cs="Arial"/>
          <w:lang w:val="en-GB"/>
        </w:rPr>
        <w:t>Become t</w:t>
      </w:r>
      <w:r w:rsidRPr="00A709CB">
        <w:rPr>
          <w:rFonts w:cs="Arial"/>
          <w:lang w:val="en-GB"/>
        </w:rPr>
        <w:t>he Most Feature Rich Social Network Platform Worldwide</w:t>
      </w:r>
    </w:p>
    <w:p w:rsidR="00DE794B" w:rsidRPr="00A709CB" w:rsidRDefault="00DE794B" w:rsidP="008F360C">
      <w:pPr>
        <w:numPr>
          <w:ilvl w:val="2"/>
          <w:numId w:val="10"/>
        </w:numPr>
        <w:rPr>
          <w:rFonts w:cs="Arial"/>
          <w:lang w:val="en-GB"/>
        </w:rPr>
        <w:pPrChange w:id="94" w:author=" " w:date="2007-07-26T20:22:00Z">
          <w:pPr>
            <w:numPr>
              <w:ilvl w:val="2"/>
              <w:numId w:val="64"/>
            </w:numPr>
            <w:tabs>
              <w:tab w:val="num" w:pos="360"/>
            </w:tabs>
          </w:pPr>
        </w:pPrChange>
      </w:pPr>
      <w:r w:rsidRPr="00A709CB">
        <w:rPr>
          <w:rFonts w:cs="Arial"/>
          <w:lang w:val="en-GB"/>
        </w:rPr>
        <w:t xml:space="preserve">  Enjoy a Large Multiple Exit Company within 4 years</w:t>
      </w:r>
    </w:p>
    <w:p w:rsidR="00212059" w:rsidRDefault="00212059" w:rsidP="00AE089F">
      <w:pPr>
        <w:ind w:left="0"/>
        <w:jc w:val="both"/>
        <w:rPr>
          <w:rFonts w:cs="Arial"/>
          <w:i/>
          <w:color w:val="000000"/>
          <w:lang w:val="en-GB"/>
        </w:rPr>
      </w:pPr>
    </w:p>
    <w:p w:rsidR="004477C5" w:rsidRDefault="004477C5" w:rsidP="00AE089F">
      <w:pPr>
        <w:ind w:left="0"/>
        <w:jc w:val="both"/>
        <w:rPr>
          <w:rFonts w:cs="Arial"/>
          <w:i/>
          <w:color w:val="000000"/>
          <w:lang w:val="en-GB"/>
        </w:rPr>
      </w:pPr>
    </w:p>
    <w:p w:rsidR="004477C5" w:rsidRPr="00A709CB" w:rsidRDefault="004477C5" w:rsidP="00AE089F">
      <w:pPr>
        <w:ind w:left="0"/>
        <w:jc w:val="both"/>
        <w:rPr>
          <w:rFonts w:cs="Arial"/>
          <w:i/>
          <w:color w:val="000000"/>
          <w:lang w:val="en-GB"/>
        </w:rPr>
      </w:pPr>
    </w:p>
    <w:p w:rsidR="00212059" w:rsidRPr="00A709CB" w:rsidRDefault="00604A54" w:rsidP="0070125E">
      <w:pPr>
        <w:pStyle w:val="Heading1"/>
        <w:ind w:left="0"/>
        <w:rPr>
          <w:rFonts w:ascii="Arial" w:hAnsi="Arial" w:cs="Arial"/>
          <w:sz w:val="20"/>
        </w:rPr>
      </w:pPr>
      <w:bookmarkStart w:id="95" w:name="_Toc172965980"/>
      <w:r w:rsidRPr="00A709CB">
        <w:rPr>
          <w:rFonts w:ascii="Arial" w:hAnsi="Arial" w:cs="Arial"/>
          <w:sz w:val="20"/>
        </w:rPr>
        <w:t>Product Offering and Value Proposition</w:t>
      </w:r>
      <w:bookmarkEnd w:id="95"/>
    </w:p>
    <w:p w:rsidR="00594950" w:rsidRPr="00A709CB" w:rsidRDefault="00594950" w:rsidP="00BB35CA">
      <w:pPr>
        <w:ind w:left="0"/>
        <w:jc w:val="both"/>
        <w:rPr>
          <w:rFonts w:cs="Arial"/>
          <w:color w:val="000000"/>
        </w:rPr>
      </w:pPr>
      <w:r w:rsidRPr="00A709CB">
        <w:rPr>
          <w:rFonts w:cs="Arial"/>
          <w:color w:val="000000"/>
        </w:rPr>
        <w:t>Next2Friends have four major revenue generation lines of product</w:t>
      </w:r>
      <w:r w:rsidR="001E7C4C">
        <w:rPr>
          <w:rFonts w:cs="Arial"/>
          <w:color w:val="000000"/>
        </w:rPr>
        <w:t xml:space="preserve"> offering, each with a compelling value proposition</w:t>
      </w:r>
      <w:r w:rsidRPr="00A709CB">
        <w:rPr>
          <w:rFonts w:cs="Arial"/>
          <w:color w:val="000000"/>
        </w:rPr>
        <w:t>, these are;</w:t>
      </w:r>
    </w:p>
    <w:p w:rsidR="00594950" w:rsidRPr="00A709CB" w:rsidRDefault="00594950" w:rsidP="00BB35CA">
      <w:pPr>
        <w:ind w:left="0"/>
        <w:jc w:val="both"/>
        <w:rPr>
          <w:rFonts w:cs="Arial"/>
          <w:color w:val="000000"/>
        </w:rPr>
      </w:pPr>
    </w:p>
    <w:p w:rsidR="00594950" w:rsidRPr="00A709CB" w:rsidRDefault="00594950" w:rsidP="008F360C">
      <w:pPr>
        <w:numPr>
          <w:ilvl w:val="3"/>
          <w:numId w:val="9"/>
        </w:numPr>
        <w:tabs>
          <w:tab w:val="clear" w:pos="2880"/>
          <w:tab w:val="num" w:pos="1418"/>
        </w:tabs>
        <w:ind w:left="1418" w:hanging="567"/>
        <w:rPr>
          <w:rFonts w:cs="Arial"/>
          <w:lang w:val="en-GB"/>
        </w:rPr>
        <w:pPrChange w:id="96" w:author=" " w:date="2007-07-26T20:22:00Z">
          <w:pPr>
            <w:numPr>
              <w:ilvl w:val="3"/>
              <w:numId w:val="63"/>
            </w:numPr>
            <w:tabs>
              <w:tab w:val="num" w:pos="360"/>
              <w:tab w:val="num" w:pos="1418"/>
            </w:tabs>
            <w:ind w:left="1418" w:hanging="567"/>
          </w:pPr>
        </w:pPrChange>
      </w:pPr>
      <w:r w:rsidRPr="00A709CB">
        <w:rPr>
          <w:rFonts w:cs="Arial"/>
          <w:lang w:val="en-GB"/>
        </w:rPr>
        <w:t>Intelligent Matching from Virtual to Reality</w:t>
      </w:r>
    </w:p>
    <w:p w:rsidR="00594950" w:rsidRPr="00A709CB" w:rsidRDefault="00594950" w:rsidP="008F360C">
      <w:pPr>
        <w:numPr>
          <w:ilvl w:val="3"/>
          <w:numId w:val="9"/>
        </w:numPr>
        <w:tabs>
          <w:tab w:val="clear" w:pos="2880"/>
          <w:tab w:val="num" w:pos="1418"/>
        </w:tabs>
        <w:ind w:left="1418" w:hanging="567"/>
        <w:rPr>
          <w:rFonts w:cs="Arial"/>
          <w:lang w:val="en-GB"/>
        </w:rPr>
        <w:pPrChange w:id="97" w:author=" " w:date="2007-07-26T20:22:00Z">
          <w:pPr>
            <w:numPr>
              <w:ilvl w:val="3"/>
              <w:numId w:val="63"/>
            </w:numPr>
            <w:tabs>
              <w:tab w:val="num" w:pos="360"/>
              <w:tab w:val="num" w:pos="1418"/>
            </w:tabs>
            <w:ind w:left="1418" w:hanging="567"/>
          </w:pPr>
        </w:pPrChange>
      </w:pPr>
      <w:r w:rsidRPr="00A709CB">
        <w:rPr>
          <w:rFonts w:cs="Arial"/>
          <w:lang w:val="en-GB"/>
        </w:rPr>
        <w:t xml:space="preserve">Internet → Mobile → </w:t>
      </w:r>
      <w:smartTag w:uri="urn:schemas-microsoft-com:office:smarttags" w:element="place">
        <w:r w:rsidRPr="00A709CB">
          <w:rPr>
            <w:rFonts w:cs="Arial"/>
            <w:lang w:val="en-GB"/>
          </w:rPr>
          <w:t>Mobile</w:t>
        </w:r>
      </w:smartTag>
      <w:r w:rsidRPr="00A709CB">
        <w:rPr>
          <w:rFonts w:cs="Arial"/>
          <w:lang w:val="en-GB"/>
        </w:rPr>
        <w:t xml:space="preserve"> Blogging → Live Broadcasting Network</w:t>
      </w:r>
    </w:p>
    <w:p w:rsidR="00594950" w:rsidRPr="00A709CB" w:rsidRDefault="00594950" w:rsidP="008F360C">
      <w:pPr>
        <w:numPr>
          <w:ilvl w:val="3"/>
          <w:numId w:val="9"/>
        </w:numPr>
        <w:tabs>
          <w:tab w:val="clear" w:pos="2880"/>
          <w:tab w:val="num" w:pos="1418"/>
        </w:tabs>
        <w:ind w:left="1418" w:hanging="567"/>
        <w:rPr>
          <w:rFonts w:cs="Arial"/>
          <w:lang w:val="en-GB"/>
        </w:rPr>
        <w:pPrChange w:id="98" w:author=" " w:date="2007-07-26T20:22:00Z">
          <w:pPr>
            <w:numPr>
              <w:ilvl w:val="3"/>
              <w:numId w:val="63"/>
            </w:numPr>
            <w:tabs>
              <w:tab w:val="num" w:pos="360"/>
              <w:tab w:val="num" w:pos="1418"/>
            </w:tabs>
            <w:ind w:left="1418" w:hanging="567"/>
          </w:pPr>
        </w:pPrChange>
      </w:pPr>
      <w:r w:rsidRPr="00A709CB">
        <w:rPr>
          <w:rFonts w:cs="Arial"/>
          <w:lang w:val="en-GB"/>
        </w:rPr>
        <w:t>Revenue Generation for Users</w:t>
      </w:r>
    </w:p>
    <w:p w:rsidR="00594950" w:rsidRPr="00A709CB" w:rsidRDefault="00594950" w:rsidP="008F360C">
      <w:pPr>
        <w:numPr>
          <w:ilvl w:val="3"/>
          <w:numId w:val="9"/>
        </w:numPr>
        <w:tabs>
          <w:tab w:val="clear" w:pos="2880"/>
          <w:tab w:val="num" w:pos="1418"/>
        </w:tabs>
        <w:ind w:left="1418" w:hanging="567"/>
        <w:rPr>
          <w:rFonts w:cs="Arial"/>
          <w:lang w:val="en-GB"/>
        </w:rPr>
        <w:pPrChange w:id="99" w:author=" " w:date="2007-07-26T20:22:00Z">
          <w:pPr>
            <w:numPr>
              <w:ilvl w:val="3"/>
              <w:numId w:val="63"/>
            </w:numPr>
            <w:tabs>
              <w:tab w:val="num" w:pos="360"/>
              <w:tab w:val="num" w:pos="1418"/>
            </w:tabs>
            <w:ind w:left="1418" w:hanging="567"/>
          </w:pPr>
        </w:pPrChange>
      </w:pPr>
      <w:r w:rsidRPr="00A709CB">
        <w:rPr>
          <w:rFonts w:cs="Arial"/>
          <w:lang w:val="en-GB"/>
        </w:rPr>
        <w:t>Demographic/ Rules Based Revenue Generation Advertising</w:t>
      </w:r>
    </w:p>
    <w:p w:rsidR="00594950" w:rsidRPr="00A709CB" w:rsidRDefault="00594950" w:rsidP="00BB35CA">
      <w:pPr>
        <w:ind w:left="0"/>
        <w:jc w:val="both"/>
        <w:rPr>
          <w:rFonts w:cs="Arial"/>
          <w:color w:val="000000"/>
          <w:lang w:val="en-GB"/>
        </w:rPr>
      </w:pPr>
    </w:p>
    <w:p w:rsidR="001532F6" w:rsidRPr="00A709CB" w:rsidRDefault="001532F6" w:rsidP="00BB35CA">
      <w:pPr>
        <w:ind w:left="0"/>
        <w:jc w:val="both"/>
        <w:rPr>
          <w:rFonts w:cs="Arial"/>
          <w:color w:val="000000"/>
          <w:lang w:val="en-GB"/>
        </w:rPr>
      </w:pPr>
    </w:p>
    <w:p w:rsidR="001532F6" w:rsidRPr="00A709CB" w:rsidRDefault="001532F6" w:rsidP="001532F6">
      <w:pPr>
        <w:ind w:left="0"/>
        <w:rPr>
          <w:rFonts w:cs="Arial"/>
          <w:b/>
          <w:lang w:val="en-GB"/>
        </w:rPr>
      </w:pPr>
      <w:r w:rsidRPr="00A709CB">
        <w:rPr>
          <w:rFonts w:cs="Arial"/>
          <w:b/>
          <w:lang w:val="en-GB"/>
        </w:rPr>
        <w:t>Intelligent Matching from Virtual to Reality</w:t>
      </w:r>
    </w:p>
    <w:p w:rsidR="00594950" w:rsidRPr="00A709CB" w:rsidRDefault="00594950" w:rsidP="00BB35CA">
      <w:pPr>
        <w:ind w:left="0"/>
        <w:jc w:val="both"/>
        <w:rPr>
          <w:rFonts w:cs="Arial"/>
          <w:color w:val="000000"/>
          <w:lang w:val="en-GB"/>
        </w:rPr>
      </w:pPr>
    </w:p>
    <w:p w:rsidR="00BB35CA" w:rsidRPr="00A709CB" w:rsidRDefault="001532F6" w:rsidP="00BB35CA">
      <w:pPr>
        <w:ind w:left="0"/>
        <w:jc w:val="both"/>
        <w:rPr>
          <w:rFonts w:cs="Arial"/>
          <w:color w:val="000000"/>
        </w:rPr>
      </w:pPr>
      <w:r w:rsidRPr="00A709CB">
        <w:rPr>
          <w:rFonts w:cs="Arial"/>
          <w:color w:val="000000"/>
        </w:rPr>
        <w:t>Matching inc</w:t>
      </w:r>
      <w:r w:rsidR="00196C01" w:rsidRPr="00A709CB">
        <w:rPr>
          <w:rFonts w:cs="Arial"/>
          <w:color w:val="000000"/>
        </w:rPr>
        <w:t>luding</w:t>
      </w:r>
      <w:r w:rsidRPr="00A709CB">
        <w:rPr>
          <w:rFonts w:cs="Arial"/>
          <w:color w:val="000000"/>
        </w:rPr>
        <w:t xml:space="preserve"> dating has </w:t>
      </w:r>
      <w:r w:rsidR="00BB35CA" w:rsidRPr="00A709CB">
        <w:rPr>
          <w:rFonts w:cs="Arial"/>
          <w:color w:val="000000"/>
        </w:rPr>
        <w:t>been around for years.  Paper profiles were kept on file and allowed agents to cross reference a client’s criteria to find what they hope to be their “perfect” partner. The Internet changed the face of this forever; companies like date.com [figure 1.</w:t>
      </w:r>
      <w:r w:rsidRPr="00A709CB">
        <w:rPr>
          <w:rFonts w:cs="Arial"/>
          <w:color w:val="000000"/>
        </w:rPr>
        <w:t>0</w:t>
      </w:r>
      <w:r w:rsidR="00BB35CA" w:rsidRPr="00A709CB">
        <w:rPr>
          <w:rFonts w:cs="Arial"/>
          <w:color w:val="000000"/>
        </w:rPr>
        <w:t xml:space="preserve">] have emerged and hold literally millions of profiles that allow people to accurately search through the database themselves. Over the last few years this has brought rise to an unexpected result. Not only has it dropped the notion that dating systems are taboo but has turned what once used to be a slightly seedy medium into virtual communities enabling people of all ages and types to chat online about anything and even meet up in the real world. </w:t>
      </w:r>
    </w:p>
    <w:p w:rsidR="00BB35CA" w:rsidRPr="00A709CB" w:rsidRDefault="00BB35CA" w:rsidP="00BB35CA">
      <w:pPr>
        <w:ind w:left="567"/>
        <w:jc w:val="both"/>
        <w:rPr>
          <w:rFonts w:cs="Arial"/>
          <w:color w:val="000000"/>
        </w:rPr>
      </w:pPr>
    </w:p>
    <w:p w:rsidR="00BB35CA" w:rsidRPr="00A709CB" w:rsidRDefault="00A41F6B" w:rsidP="0070125E">
      <w:pPr>
        <w:ind w:left="0"/>
        <w:jc w:val="center"/>
        <w:rPr>
          <w:rFonts w:cs="Arial"/>
          <w:color w:val="339966"/>
        </w:rPr>
      </w:pPr>
      <w:r>
        <w:rPr>
          <w:rFonts w:cs="Arial"/>
          <w:noProof/>
          <w:color w:val="339966"/>
        </w:rPr>
        <w:drawing>
          <wp:inline distT="0" distB="0" distL="0" distR="0">
            <wp:extent cx="5153025" cy="3324225"/>
            <wp:effectExtent l="19050" t="19050" r="28575" b="28575"/>
            <wp:docPr id="7" name="Picture 7" descr="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e"/>
                    <pic:cNvPicPr>
                      <a:picLocks noChangeAspect="1" noChangeArrowheads="1"/>
                    </pic:cNvPicPr>
                  </pic:nvPicPr>
                  <pic:blipFill>
                    <a:blip r:embed="rId11"/>
                    <a:srcRect/>
                    <a:stretch>
                      <a:fillRect/>
                    </a:stretch>
                  </pic:blipFill>
                  <pic:spPr bwMode="auto">
                    <a:xfrm>
                      <a:off x="0" y="0"/>
                      <a:ext cx="5153025" cy="3324225"/>
                    </a:xfrm>
                    <a:prstGeom prst="rect">
                      <a:avLst/>
                    </a:prstGeom>
                    <a:noFill/>
                    <a:ln w="6350" cmpd="sng">
                      <a:solidFill>
                        <a:srgbClr val="000000"/>
                      </a:solidFill>
                      <a:miter lim="800000"/>
                      <a:headEnd/>
                      <a:tailEnd/>
                    </a:ln>
                    <a:effectLst/>
                  </pic:spPr>
                </pic:pic>
              </a:graphicData>
            </a:graphic>
          </wp:inline>
        </w:drawing>
      </w:r>
    </w:p>
    <w:p w:rsidR="00BB35CA" w:rsidRPr="00A709CB" w:rsidRDefault="001E7C4C" w:rsidP="001E7C4C">
      <w:pPr>
        <w:ind w:left="567"/>
        <w:jc w:val="both"/>
        <w:rPr>
          <w:rFonts w:cs="Arial"/>
          <w:color w:val="339966"/>
        </w:rPr>
      </w:pPr>
      <w:r>
        <w:rPr>
          <w:rFonts w:cs="Arial"/>
        </w:rPr>
        <w:t xml:space="preserve">         </w:t>
      </w:r>
      <w:r w:rsidR="00BB35CA" w:rsidRPr="00A709CB">
        <w:rPr>
          <w:rFonts w:cs="Arial"/>
        </w:rPr>
        <w:t>Figure 1.</w:t>
      </w:r>
      <w:r w:rsidR="001532F6" w:rsidRPr="00A709CB">
        <w:rPr>
          <w:rFonts w:cs="Arial"/>
        </w:rPr>
        <w:t>0</w:t>
      </w:r>
      <w:r w:rsidR="00BB35CA" w:rsidRPr="00A709CB">
        <w:rPr>
          <w:rFonts w:cs="Arial"/>
        </w:rPr>
        <w:t xml:space="preserve"> Date.com matches its members through criteria such as age and locality.</w:t>
      </w:r>
    </w:p>
    <w:p w:rsidR="00BB35CA" w:rsidRPr="00A709CB" w:rsidRDefault="00BB35CA" w:rsidP="00BB35CA">
      <w:pPr>
        <w:ind w:left="0"/>
        <w:jc w:val="both"/>
        <w:rPr>
          <w:rFonts w:cs="Arial"/>
        </w:rPr>
      </w:pPr>
      <w:r w:rsidRPr="00A709CB">
        <w:rPr>
          <w:rFonts w:cs="Arial"/>
          <w:color w:val="339966"/>
        </w:rPr>
        <w:t xml:space="preserve">     </w:t>
      </w:r>
      <w:r w:rsidRPr="00A709CB">
        <w:rPr>
          <w:rFonts w:cs="Arial"/>
          <w:color w:val="339966"/>
        </w:rPr>
        <w:tab/>
      </w:r>
      <w:r w:rsidRPr="00A709CB">
        <w:rPr>
          <w:rFonts w:cs="Arial"/>
          <w:color w:val="339966"/>
        </w:rPr>
        <w:tab/>
      </w:r>
      <w:r w:rsidRPr="00A709CB">
        <w:rPr>
          <w:rFonts w:cs="Arial"/>
          <w:color w:val="339966"/>
        </w:rPr>
        <w:tab/>
      </w:r>
      <w:r w:rsidRPr="00A709CB">
        <w:rPr>
          <w:rFonts w:cs="Arial"/>
          <w:color w:val="339966"/>
        </w:rPr>
        <w:tab/>
      </w:r>
      <w:r w:rsidRPr="00A709CB">
        <w:rPr>
          <w:rFonts w:cs="Arial"/>
          <w:color w:val="339966"/>
        </w:rPr>
        <w:tab/>
      </w:r>
    </w:p>
    <w:p w:rsidR="003545EC" w:rsidRPr="00A709CB" w:rsidRDefault="003545EC" w:rsidP="003545EC">
      <w:pPr>
        <w:ind w:left="0"/>
        <w:jc w:val="both"/>
        <w:rPr>
          <w:rFonts w:cs="Arial"/>
        </w:rPr>
      </w:pPr>
      <w:r w:rsidRPr="00A709CB">
        <w:rPr>
          <w:rFonts w:cs="Arial"/>
        </w:rPr>
        <w:t xml:space="preserve">Social networking and online dating web sites are amongst the most popular forms of web use amongst web users aged 16-25. </w:t>
      </w:r>
      <w:r w:rsidR="001E7C4C">
        <w:rPr>
          <w:rFonts w:cs="Arial"/>
        </w:rPr>
        <w:t xml:space="preserve">Next2Friends will exploit a </w:t>
      </w:r>
      <w:r w:rsidRPr="00A709CB">
        <w:rPr>
          <w:rFonts w:cs="Arial"/>
        </w:rPr>
        <w:t xml:space="preserve">new mobile device system </w:t>
      </w:r>
      <w:r w:rsidR="001E7C4C">
        <w:rPr>
          <w:rFonts w:cs="Arial"/>
        </w:rPr>
        <w:t>has been</w:t>
      </w:r>
      <w:r w:rsidRPr="00A709CB">
        <w:rPr>
          <w:rFonts w:cs="Arial"/>
        </w:rPr>
        <w:t xml:space="preserve"> designed </w:t>
      </w:r>
      <w:r w:rsidR="001E7C4C">
        <w:rPr>
          <w:rFonts w:cs="Arial"/>
        </w:rPr>
        <w:t>to</w:t>
      </w:r>
      <w:r w:rsidR="001E7C4C" w:rsidRPr="00A709CB">
        <w:rPr>
          <w:rFonts w:cs="Arial"/>
        </w:rPr>
        <w:t xml:space="preserve"> </w:t>
      </w:r>
      <w:r w:rsidRPr="00A709CB">
        <w:rPr>
          <w:rFonts w:cs="Arial"/>
        </w:rPr>
        <w:t>allow users to host a Bluetooth client/server</w:t>
      </w:r>
      <w:r w:rsidR="001E7C4C">
        <w:rPr>
          <w:rFonts w:cs="Arial"/>
        </w:rPr>
        <w:t xml:space="preserve"> on their mobile handset</w:t>
      </w:r>
      <w:r w:rsidRPr="00A709CB">
        <w:rPr>
          <w:rFonts w:cs="Arial"/>
        </w:rPr>
        <w:t xml:space="preserve"> that matches other users in the near proximity when going about daily activities. Matched users are then able to log onto a central web server to view and chat to </w:t>
      </w:r>
      <w:r w:rsidRPr="00A709CB">
        <w:rPr>
          <w:rFonts w:cs="Arial"/>
        </w:rPr>
        <w:lastRenderedPageBreak/>
        <w:t xml:space="preserve">others who were matched when doing similar activities in the same places at the same time. </w:t>
      </w:r>
      <w:r w:rsidR="001E7C4C">
        <w:rPr>
          <w:rFonts w:cs="Arial"/>
        </w:rPr>
        <w:t>This is unique to Next2Friends with Patent Pending.</w:t>
      </w:r>
    </w:p>
    <w:p w:rsidR="003545EC" w:rsidRPr="00A709CB" w:rsidRDefault="003545EC" w:rsidP="003545EC">
      <w:pPr>
        <w:ind w:left="0"/>
        <w:jc w:val="both"/>
        <w:rPr>
          <w:rFonts w:cs="Arial"/>
        </w:rPr>
      </w:pPr>
    </w:p>
    <w:p w:rsidR="003545EC" w:rsidRPr="00A709CB" w:rsidRDefault="001E7C4C" w:rsidP="003545EC">
      <w:pPr>
        <w:ind w:left="0"/>
        <w:jc w:val="both"/>
        <w:rPr>
          <w:rFonts w:cs="Arial"/>
        </w:rPr>
      </w:pPr>
      <w:r>
        <w:rPr>
          <w:rFonts w:cs="Arial"/>
        </w:rPr>
        <w:t>Next2Friends’</w:t>
      </w:r>
      <w:r w:rsidRPr="00A709CB">
        <w:rPr>
          <w:rFonts w:cs="Arial"/>
        </w:rPr>
        <w:t xml:space="preserve"> </w:t>
      </w:r>
      <w:r w:rsidR="003545EC" w:rsidRPr="00A709CB">
        <w:rPr>
          <w:rFonts w:cs="Arial"/>
        </w:rPr>
        <w:t>mobile matching system improves on existing social networking by creating a fun and interactive way of meeting people who live and work the same area. The system creates a more personal way of meeting new people than the traditional method of searching large databases of members using keywords and locality options.</w:t>
      </w:r>
    </w:p>
    <w:p w:rsidR="003545EC" w:rsidRPr="00A709CB" w:rsidRDefault="003545EC" w:rsidP="003545EC">
      <w:pPr>
        <w:ind w:left="0"/>
        <w:jc w:val="both"/>
        <w:rPr>
          <w:rFonts w:cs="Arial"/>
        </w:rPr>
      </w:pPr>
    </w:p>
    <w:p w:rsidR="00BB35CA" w:rsidRPr="00A709CB" w:rsidRDefault="00BB35CA" w:rsidP="00BB35CA">
      <w:pPr>
        <w:ind w:left="0"/>
        <w:jc w:val="both"/>
        <w:rPr>
          <w:rFonts w:cs="Arial"/>
          <w:color w:val="000000"/>
        </w:rPr>
      </w:pPr>
      <w:r w:rsidRPr="00A709CB">
        <w:rPr>
          <w:rFonts w:cs="Arial"/>
          <w:color w:val="000000"/>
        </w:rPr>
        <w:t xml:space="preserve">It is no longer out of the ordinary to explain that you met a friend through the Internet. Buddy finding networks such as friendster.com </w:t>
      </w:r>
      <w:r w:rsidR="001532F6" w:rsidRPr="00A709CB">
        <w:rPr>
          <w:rFonts w:cs="Arial"/>
          <w:color w:val="000000"/>
        </w:rPr>
        <w:t xml:space="preserve">, facebook.com </w:t>
      </w:r>
      <w:r w:rsidRPr="00A709CB">
        <w:rPr>
          <w:rFonts w:cs="Arial"/>
          <w:color w:val="000000"/>
        </w:rPr>
        <w:t xml:space="preserve">or myspace.com allow people to discover and chat with new friends via the links of their friends in the real world. This is achieved with an online system which creates a map of who is friends with who and allows users to drill down and meet people through the people they already know. </w:t>
      </w:r>
    </w:p>
    <w:p w:rsidR="00BB35CA" w:rsidRPr="00A709CB" w:rsidRDefault="00BB35CA" w:rsidP="00BB35CA">
      <w:pPr>
        <w:ind w:left="0"/>
        <w:jc w:val="both"/>
        <w:rPr>
          <w:rFonts w:cs="Arial"/>
          <w:color w:val="000000"/>
        </w:rPr>
      </w:pPr>
    </w:p>
    <w:p w:rsidR="00BB35CA" w:rsidRPr="00A709CB" w:rsidRDefault="00BB35CA" w:rsidP="00BB35CA">
      <w:pPr>
        <w:ind w:left="0"/>
        <w:jc w:val="both"/>
        <w:rPr>
          <w:rFonts w:cs="Arial"/>
          <w:color w:val="000000"/>
        </w:rPr>
      </w:pPr>
      <w:r w:rsidRPr="00A709CB">
        <w:rPr>
          <w:rFonts w:cs="Arial"/>
          <w:color w:val="000000"/>
        </w:rPr>
        <w:t xml:space="preserve">These “networking” web sites may seem just a novel way of meeting new people online but its more than that. The very fact that they are meeting new people that know friends of theirs could be immediately appealing as they instantly gain a level of credible trust. It is also likely that the members who appear in their network live in the same town. </w:t>
      </w:r>
      <w:r w:rsidR="001E7C4C">
        <w:rPr>
          <w:rFonts w:cs="Arial"/>
        </w:rPr>
        <w:t>Next2Friends’ approach</w:t>
      </w:r>
      <w:r w:rsidRPr="00A709CB">
        <w:rPr>
          <w:rFonts w:cs="Arial"/>
          <w:color w:val="000000"/>
        </w:rPr>
        <w:t xml:space="preserve"> makes it more practical to actually meet members in person and bridge the gap between online and real world.</w:t>
      </w:r>
    </w:p>
    <w:p w:rsidR="00BB35CA" w:rsidRPr="00A709CB" w:rsidRDefault="00BB35CA" w:rsidP="00BB35CA">
      <w:pPr>
        <w:ind w:left="0"/>
        <w:jc w:val="both"/>
        <w:rPr>
          <w:rFonts w:cs="Arial"/>
          <w:color w:val="000000"/>
        </w:rPr>
      </w:pPr>
    </w:p>
    <w:p w:rsidR="00BB35CA" w:rsidRPr="00A709CB" w:rsidRDefault="00BB35CA" w:rsidP="00BB35CA">
      <w:pPr>
        <w:ind w:left="0"/>
        <w:jc w:val="both"/>
        <w:rPr>
          <w:rFonts w:cs="Arial"/>
          <w:color w:val="000000"/>
        </w:rPr>
      </w:pPr>
      <w:r w:rsidRPr="00A709CB">
        <w:rPr>
          <w:rFonts w:cs="Arial"/>
          <w:color w:val="000000"/>
        </w:rPr>
        <w:t>Online friend networking systems are no longer considered a last resort for people who have difficulty making friends in the real world but instead a powerful, safe and easy way to contact other people with whom they share similar interests.</w:t>
      </w:r>
    </w:p>
    <w:p w:rsidR="00BB35CA" w:rsidRPr="00A709CB" w:rsidRDefault="00BB35CA" w:rsidP="00BB35CA">
      <w:pPr>
        <w:ind w:left="0"/>
        <w:jc w:val="both"/>
        <w:rPr>
          <w:rFonts w:cs="Arial"/>
          <w:color w:val="000000"/>
        </w:rPr>
      </w:pPr>
    </w:p>
    <w:p w:rsidR="00BB35CA" w:rsidRPr="00A709CB" w:rsidRDefault="00BB35CA" w:rsidP="00BB35CA">
      <w:pPr>
        <w:ind w:left="0"/>
        <w:jc w:val="both"/>
        <w:rPr>
          <w:rFonts w:cs="Arial"/>
          <w:color w:val="000000"/>
        </w:rPr>
      </w:pPr>
      <w:r w:rsidRPr="00A709CB">
        <w:rPr>
          <w:rFonts w:cs="Arial"/>
          <w:color w:val="000000"/>
        </w:rPr>
        <w:t>The system is not perfect however and one such problem with online systems is users don’t necessarily want to sit down and detail every part of their life in their “about me” section. It could be considered a laborious task for users to constantly detail their interests, so their profile is found when certain keywords are used.</w:t>
      </w:r>
    </w:p>
    <w:p w:rsidR="00BB35CA" w:rsidRPr="00A709CB" w:rsidRDefault="00BB35CA" w:rsidP="00BB35CA">
      <w:pPr>
        <w:ind w:left="0"/>
        <w:jc w:val="both"/>
        <w:rPr>
          <w:rFonts w:cs="Arial"/>
          <w:color w:val="000000"/>
        </w:rPr>
      </w:pPr>
    </w:p>
    <w:p w:rsidR="00BB35CA" w:rsidRPr="00A709CB" w:rsidRDefault="00BB35CA" w:rsidP="00BB35CA">
      <w:pPr>
        <w:ind w:left="0"/>
        <w:jc w:val="both"/>
        <w:rPr>
          <w:rFonts w:cs="Arial"/>
          <w:color w:val="000000"/>
        </w:rPr>
      </w:pPr>
      <w:r w:rsidRPr="00A709CB">
        <w:rPr>
          <w:rFonts w:cs="Arial"/>
          <w:color w:val="000000"/>
        </w:rPr>
        <w:t xml:space="preserve">In some instances a site may offer options on physical locality that is not concise enough. Eight million people live in </w:t>
      </w:r>
      <w:smartTag w:uri="urn:schemas-microsoft-com:office:smarttags" w:element="City">
        <w:smartTag w:uri="urn:schemas-microsoft-com:office:smarttags" w:element="place">
          <w:r w:rsidRPr="00A709CB">
            <w:rPr>
              <w:rFonts w:cs="Arial"/>
              <w:color w:val="000000"/>
            </w:rPr>
            <w:t>New York City</w:t>
          </w:r>
        </w:smartTag>
      </w:smartTag>
      <w:r w:rsidRPr="00A709CB">
        <w:rPr>
          <w:rFonts w:cs="Arial"/>
          <w:color w:val="000000"/>
        </w:rPr>
        <w:t xml:space="preserve"> and most sites do not offer the facility to pinpoint which county or suburb members reside thus making some searches yield ambiguous results.</w:t>
      </w:r>
    </w:p>
    <w:p w:rsidR="00BB35CA" w:rsidRPr="00A709CB" w:rsidRDefault="00BB35CA" w:rsidP="00BB35CA">
      <w:pPr>
        <w:ind w:left="0"/>
        <w:jc w:val="both"/>
        <w:rPr>
          <w:rFonts w:cs="Arial"/>
          <w:color w:val="000000"/>
        </w:rPr>
      </w:pPr>
    </w:p>
    <w:p w:rsidR="00BB35CA" w:rsidRPr="00A709CB" w:rsidRDefault="00BB35CA" w:rsidP="00BB35CA">
      <w:pPr>
        <w:ind w:left="0"/>
        <w:jc w:val="both"/>
        <w:rPr>
          <w:rFonts w:cs="Arial"/>
          <w:color w:val="000000"/>
        </w:rPr>
      </w:pPr>
      <w:r w:rsidRPr="00A709CB">
        <w:rPr>
          <w:rFonts w:cs="Arial"/>
          <w:color w:val="000000"/>
        </w:rPr>
        <w:t>There could be activities that users carry out but to which they do not necessarily want to draw attention;  for example a member may be looking to involve others in activities of an adult nature but not want to publicise this in their profile in case friends or family were to view it. The possibility would have to be conceived that a user would sign up to the service and not return. This would mean that members would be awaiting a message from a user that would never log back onto the system and would therefore be a redundant profile. The searcher may not realise this and repeatedly attempt to contact that person.</w:t>
      </w:r>
    </w:p>
    <w:p w:rsidR="00BB35CA" w:rsidRPr="00A709CB" w:rsidRDefault="00BB35CA" w:rsidP="00BB35CA">
      <w:pPr>
        <w:ind w:left="0"/>
        <w:jc w:val="both"/>
        <w:rPr>
          <w:rFonts w:cs="Arial"/>
          <w:color w:val="000000"/>
        </w:rPr>
      </w:pPr>
    </w:p>
    <w:p w:rsidR="00BB35CA" w:rsidRPr="00A709CB" w:rsidRDefault="001532F6" w:rsidP="00BB35CA">
      <w:pPr>
        <w:ind w:left="0"/>
        <w:jc w:val="both"/>
        <w:rPr>
          <w:rFonts w:cs="Arial"/>
          <w:color w:val="000000"/>
        </w:rPr>
      </w:pPr>
      <w:r w:rsidRPr="00A709CB">
        <w:rPr>
          <w:rFonts w:cs="Arial"/>
          <w:color w:val="000000"/>
        </w:rPr>
        <w:t xml:space="preserve">Next2Friends </w:t>
      </w:r>
      <w:r w:rsidR="00BB35CA" w:rsidRPr="00A709CB">
        <w:rPr>
          <w:rFonts w:cs="Arial"/>
          <w:color w:val="000000"/>
        </w:rPr>
        <w:t>users never needed to update their activities in order for them to be matched by keyword. So consider a situation where a user wanted to meet new people with similar interests and who visit the same localities (local book shops, bars, clubs, gigs, gym, sports games). Users who are in the same proximity could be digitally tagged by a central system in order for them to be contacted online later in a safe and secure environment where a user has complete control over who is allowed to contact them.</w:t>
      </w:r>
    </w:p>
    <w:p w:rsidR="00BB35CA" w:rsidRPr="00A709CB" w:rsidRDefault="00BB35CA" w:rsidP="00BB35CA">
      <w:pPr>
        <w:ind w:left="0"/>
        <w:jc w:val="both"/>
        <w:rPr>
          <w:rFonts w:cs="Arial"/>
          <w:color w:val="000000"/>
        </w:rPr>
      </w:pPr>
    </w:p>
    <w:p w:rsidR="00BB35CA" w:rsidRPr="00A709CB" w:rsidRDefault="001532F6" w:rsidP="00BB35CA">
      <w:pPr>
        <w:ind w:left="0"/>
        <w:jc w:val="both"/>
        <w:rPr>
          <w:rFonts w:cs="Arial"/>
          <w:color w:val="000000"/>
        </w:rPr>
      </w:pPr>
      <w:r w:rsidRPr="00A709CB">
        <w:rPr>
          <w:rFonts w:cs="Arial"/>
          <w:color w:val="000000"/>
        </w:rPr>
        <w:t>Next2Friends u</w:t>
      </w:r>
      <w:r w:rsidR="00BB35CA" w:rsidRPr="00A709CB">
        <w:rPr>
          <w:rFonts w:cs="Arial"/>
          <w:color w:val="000000"/>
        </w:rPr>
        <w:t>sers have the freedom to reply to or ignore messages. Furthermore they could have control over future communication with that user. This could be achieved with a mobile Bluetooth [</w:t>
      </w:r>
      <w:r w:rsidRPr="00A709CB">
        <w:rPr>
          <w:rFonts w:cs="Arial"/>
          <w:color w:val="000000"/>
        </w:rPr>
        <w:t>Figure 2.0</w:t>
      </w:r>
      <w:r w:rsidR="00BB35CA" w:rsidRPr="00A709CB">
        <w:rPr>
          <w:rFonts w:cs="Arial"/>
          <w:color w:val="000000"/>
        </w:rPr>
        <w:t>] device that sits on a keychain and stores a list of matches of other people with the same device so it can be viewed later online. However, a purpose build device would be expensive to produce, tedious for users to charge the battery and a nuisance to carry around and operate.</w:t>
      </w:r>
    </w:p>
    <w:p w:rsidR="001532F6" w:rsidRPr="00A709CB" w:rsidRDefault="001532F6" w:rsidP="00BB35CA">
      <w:pPr>
        <w:ind w:left="0"/>
        <w:jc w:val="both"/>
        <w:rPr>
          <w:rFonts w:cs="Arial"/>
          <w:color w:val="000000"/>
        </w:rPr>
      </w:pPr>
      <w:r w:rsidRPr="00A709CB">
        <w:rPr>
          <w:rFonts w:cs="Arial"/>
          <w:color w:val="000000"/>
        </w:rPr>
        <w:lastRenderedPageBreak/>
        <w:t xml:space="preserve">                    </w:t>
      </w:r>
      <w:r w:rsidR="00E5762C" w:rsidRPr="00A709CB">
        <w:rPr>
          <w:rFonts w:cs="Arial"/>
          <w:color w:val="000000"/>
        </w:rPr>
        <w:t xml:space="preserve">              </w:t>
      </w:r>
      <w:r w:rsidRPr="00A709CB">
        <w:rPr>
          <w:rFonts w:cs="Arial"/>
          <w:color w:val="000000"/>
        </w:rPr>
        <w:t xml:space="preserve"> </w:t>
      </w:r>
      <w:r w:rsidR="00A41F6B">
        <w:rPr>
          <w:rFonts w:cs="Arial"/>
          <w:noProof/>
          <w:color w:val="000000"/>
        </w:rPr>
        <w:drawing>
          <wp:inline distT="0" distB="0" distL="0" distR="0">
            <wp:extent cx="3556635" cy="2452370"/>
            <wp:effectExtent l="1905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
                    <a:srcRect/>
                    <a:stretch>
                      <a:fillRect/>
                    </a:stretch>
                  </pic:blipFill>
                  <pic:spPr bwMode="auto">
                    <a:xfrm>
                      <a:off x="0" y="0"/>
                      <a:ext cx="3556635" cy="2452370"/>
                    </a:xfrm>
                    <a:prstGeom prst="rect">
                      <a:avLst/>
                    </a:prstGeom>
                    <a:noFill/>
                    <a:ln w="9525">
                      <a:noFill/>
                      <a:miter lim="800000"/>
                      <a:headEnd/>
                      <a:tailEnd/>
                    </a:ln>
                    <a:effectLst/>
                  </pic:spPr>
                </pic:pic>
              </a:graphicData>
            </a:graphic>
          </wp:inline>
        </w:drawing>
      </w:r>
    </w:p>
    <w:p w:rsidR="001532F6" w:rsidRPr="00A709CB" w:rsidRDefault="001532F6" w:rsidP="0070125E">
      <w:pPr>
        <w:ind w:left="0"/>
        <w:jc w:val="center"/>
        <w:rPr>
          <w:rFonts w:cs="Arial"/>
          <w:lang w:val="en-GB"/>
        </w:rPr>
      </w:pPr>
      <w:r w:rsidRPr="00A709CB">
        <w:rPr>
          <w:rFonts w:cs="Arial"/>
        </w:rPr>
        <w:t xml:space="preserve">Figure 2.0 </w:t>
      </w:r>
      <w:r w:rsidRPr="00A709CB">
        <w:rPr>
          <w:rFonts w:cs="Arial"/>
          <w:color w:val="000000"/>
        </w:rPr>
        <w:t xml:space="preserve">Next2Friends </w:t>
      </w:r>
      <w:r w:rsidRPr="00A709CB">
        <w:rPr>
          <w:rFonts w:cs="Arial"/>
          <w:lang w:val="en-GB"/>
        </w:rPr>
        <w:t>Intelligent Matching from Virtual to Reality</w:t>
      </w:r>
    </w:p>
    <w:p w:rsidR="001532F6" w:rsidRPr="00A709CB" w:rsidRDefault="001532F6" w:rsidP="00BB35CA">
      <w:pPr>
        <w:ind w:left="0"/>
        <w:jc w:val="both"/>
        <w:rPr>
          <w:rFonts w:cs="Arial"/>
          <w:color w:val="000000"/>
        </w:rPr>
      </w:pPr>
    </w:p>
    <w:p w:rsidR="00BB35CA" w:rsidRPr="00A709CB" w:rsidRDefault="00196C01" w:rsidP="00BB35CA">
      <w:pPr>
        <w:ind w:left="0"/>
        <w:jc w:val="both"/>
        <w:rPr>
          <w:rFonts w:cs="Arial"/>
        </w:rPr>
      </w:pPr>
      <w:r w:rsidRPr="00A709CB">
        <w:rPr>
          <w:rFonts w:cs="Arial"/>
          <w:color w:val="000000"/>
        </w:rPr>
        <w:t xml:space="preserve">Next2Friends exploit the fact that </w:t>
      </w:r>
      <w:r w:rsidR="00BB35CA" w:rsidRPr="00A709CB">
        <w:rPr>
          <w:rFonts w:cs="Arial"/>
          <w:color w:val="000000"/>
        </w:rPr>
        <w:t>almost all mobile</w:t>
      </w:r>
      <w:r w:rsidR="00BB35CA" w:rsidRPr="00A709CB">
        <w:rPr>
          <w:rFonts w:cs="Arial"/>
        </w:rPr>
        <w:t xml:space="preserve"> phones on the market today have an API for software development. The symbian operating system is a joint collaboration between Ericsson, Nokia, Panasonic, Samsung, Siemens and Sony and is responsible for vast coverage of the market. The platform executes native code written C++ and supports J2ME, the java micro edition virtual machine. Microsoft have their adaptation of windows in their smart phone edition of Windows mobile  which will also execute intermediate code (written in languages such as C#) for the .NET compact framework</w:t>
      </w:r>
      <w:r w:rsidR="00B2101A" w:rsidRPr="00A709CB">
        <w:rPr>
          <w:rFonts w:cs="Arial"/>
        </w:rPr>
        <w:t>.</w:t>
      </w:r>
    </w:p>
    <w:p w:rsidR="00BB35CA" w:rsidRPr="00A709CB" w:rsidRDefault="00BB35CA" w:rsidP="00BB35CA">
      <w:pPr>
        <w:ind w:left="0"/>
        <w:jc w:val="both"/>
        <w:rPr>
          <w:rFonts w:cs="Arial"/>
        </w:rPr>
      </w:pPr>
    </w:p>
    <w:p w:rsidR="00BB35CA" w:rsidRPr="00A709CB" w:rsidRDefault="00BB35CA" w:rsidP="00BB35CA">
      <w:pPr>
        <w:ind w:left="0"/>
        <w:jc w:val="both"/>
        <w:rPr>
          <w:rFonts w:cs="Arial"/>
        </w:rPr>
      </w:pPr>
      <w:r w:rsidRPr="00A709CB">
        <w:rPr>
          <w:rFonts w:cs="Arial"/>
        </w:rPr>
        <w:t>Bluetooth chips are small, low voltage, short range radios and provide a communication services such as object transfer and audio streaming between other Bluetooth devices. Bluetooth chips are becoming more common amongst hand held devices.</w:t>
      </w:r>
    </w:p>
    <w:p w:rsidR="00BB35CA" w:rsidRPr="00A709CB" w:rsidRDefault="00BB35CA" w:rsidP="00BB35CA">
      <w:pPr>
        <w:ind w:left="0"/>
        <w:jc w:val="both"/>
        <w:rPr>
          <w:rFonts w:cs="Arial"/>
        </w:rPr>
      </w:pPr>
    </w:p>
    <w:p w:rsidR="00B2101A" w:rsidRPr="00A709CB" w:rsidRDefault="00BB35CA" w:rsidP="00BB35CA">
      <w:pPr>
        <w:ind w:left="0"/>
        <w:jc w:val="both"/>
        <w:rPr>
          <w:rFonts w:cs="Arial"/>
        </w:rPr>
      </w:pPr>
      <w:r w:rsidRPr="00A709CB">
        <w:rPr>
          <w:rFonts w:cs="Arial"/>
          <w:i/>
          <w:iCs/>
        </w:rPr>
        <w:t>Antero Taivalsaari</w:t>
      </w:r>
      <w:r w:rsidRPr="00A709CB">
        <w:rPr>
          <w:rFonts w:cs="Arial"/>
          <w:iCs/>
        </w:rPr>
        <w:t xml:space="preserve">, a core designer for the j2ME platform speaks about the growth of J2ME embedded mobile devices and says </w:t>
      </w:r>
      <w:r w:rsidRPr="00A709CB">
        <w:rPr>
          <w:rFonts w:cs="Arial"/>
        </w:rPr>
        <w:t xml:space="preserve">“It is fairly safe to forecast that there will be at least </w:t>
      </w:r>
      <w:r w:rsidR="00B2101A" w:rsidRPr="00A709CB">
        <w:rPr>
          <w:rFonts w:cs="Arial"/>
        </w:rPr>
        <w:t>8</w:t>
      </w:r>
      <w:r w:rsidRPr="00A709CB">
        <w:rPr>
          <w:rFonts w:cs="Arial"/>
        </w:rPr>
        <w:t>00 million J2ME-enabled devices in the world by the end of 200</w:t>
      </w:r>
      <w:r w:rsidR="00B2101A" w:rsidRPr="00A709CB">
        <w:rPr>
          <w:rFonts w:cs="Arial"/>
        </w:rPr>
        <w:t>7”</w:t>
      </w:r>
    </w:p>
    <w:p w:rsidR="00BB35CA" w:rsidRPr="00A709CB" w:rsidRDefault="00BB35CA" w:rsidP="00BB35CA">
      <w:pPr>
        <w:ind w:left="0"/>
        <w:jc w:val="both"/>
        <w:rPr>
          <w:rFonts w:cs="Arial"/>
        </w:rPr>
      </w:pPr>
    </w:p>
    <w:p w:rsidR="00BB35CA" w:rsidRPr="00A709CB" w:rsidRDefault="00BB35CA" w:rsidP="00BB35CA">
      <w:pPr>
        <w:ind w:left="0"/>
        <w:jc w:val="both"/>
        <w:rPr>
          <w:rFonts w:cs="Arial"/>
        </w:rPr>
      </w:pPr>
      <w:r w:rsidRPr="00A709CB">
        <w:rPr>
          <w:rFonts w:cs="Arial"/>
        </w:rPr>
        <w:t xml:space="preserve">The </w:t>
      </w:r>
      <w:r w:rsidR="00196C01" w:rsidRPr="00A709CB">
        <w:rPr>
          <w:rFonts w:cs="Arial"/>
          <w:color w:val="000000"/>
        </w:rPr>
        <w:t>Next2Friends</w:t>
      </w:r>
      <w:r w:rsidR="00196C01" w:rsidRPr="00A709CB">
        <w:rPr>
          <w:rFonts w:cs="Arial"/>
        </w:rPr>
        <w:t xml:space="preserve"> </w:t>
      </w:r>
      <w:r w:rsidR="00196C01" w:rsidRPr="00A709CB">
        <w:rPr>
          <w:rFonts w:cs="Arial"/>
          <w:lang w:val="en-GB"/>
        </w:rPr>
        <w:t>Intelligent Matching from Virtual to Reality</w:t>
      </w:r>
      <w:r w:rsidR="00196C01" w:rsidRPr="00A709CB">
        <w:rPr>
          <w:rFonts w:cs="Arial"/>
        </w:rPr>
        <w:t xml:space="preserve"> </w:t>
      </w:r>
      <w:r w:rsidRPr="00A709CB">
        <w:rPr>
          <w:rFonts w:cs="Arial"/>
        </w:rPr>
        <w:t xml:space="preserve">system will consist of a central web server holding all the users and their details including password, photos, personal profile (inputted textual information on themselves) and phone configuration settings. All users will host a small service on their mobile device which will implement the Bluetooth protocol and listen for incoming connections whilst searching for other devices running the same client/server. </w:t>
      </w:r>
      <w:del w:id="100" w:author=" " w:date="2007-07-26T19:58:00Z">
        <w:r w:rsidRPr="00A709CB" w:rsidDel="000F46B9">
          <w:rPr>
            <w:rFonts w:cs="Arial"/>
          </w:rPr>
          <w:delText>Once users enter the same proximity the devices will swap profiles and make the decision whether to create a match. This is based on simple</w:delText>
        </w:r>
      </w:del>
      <w:del w:id="101" w:author=" " w:date="2007-07-26T19:57:00Z">
        <w:r w:rsidRPr="00A709CB" w:rsidDel="00A41F6B">
          <w:rPr>
            <w:rFonts w:cs="Arial"/>
          </w:rPr>
          <w:delText xml:space="preserve"> </w:delText>
        </w:r>
      </w:del>
      <w:del w:id="102" w:author=" " w:date="2007-07-26T19:58:00Z">
        <w:r w:rsidRPr="00A709CB" w:rsidDel="000F46B9">
          <w:rPr>
            <w:rFonts w:cs="Arial"/>
          </w:rPr>
          <w:delText xml:space="preserve">criteria the users have selected such as age and gender. If a match is made it is flagged and stored to the device. </w:delText>
        </w:r>
      </w:del>
      <w:ins w:id="103" w:author=" " w:date="2007-07-26T19:58:00Z">
        <w:r w:rsidR="000F46B9">
          <w:rPr>
            <w:rFonts w:cs="Arial"/>
          </w:rPr>
          <w:t xml:space="preserve">Once users enter the same proximity the devices will </w:t>
        </w:r>
      </w:ins>
      <w:ins w:id="104" w:author=" " w:date="2007-07-26T20:03:00Z">
        <w:r w:rsidR="000F46B9">
          <w:rPr>
            <w:rFonts w:cs="Arial"/>
          </w:rPr>
          <w:t>securely</w:t>
        </w:r>
      </w:ins>
      <w:ins w:id="105" w:author=" " w:date="2007-07-26T19:58:00Z">
        <w:r w:rsidR="000F46B9">
          <w:rPr>
            <w:rFonts w:cs="Arial"/>
          </w:rPr>
          <w:t xml:space="preserve"> </w:t>
        </w:r>
      </w:ins>
      <w:ins w:id="106" w:author=" " w:date="2007-07-26T20:03:00Z">
        <w:r w:rsidR="000F46B9">
          <w:rPr>
            <w:rFonts w:cs="Arial"/>
          </w:rPr>
          <w:t>register that a match has taken place at that specific time and will store and encrypted certificate to update the server later.</w:t>
        </w:r>
      </w:ins>
      <w:r w:rsidRPr="00A709CB">
        <w:rPr>
          <w:rFonts w:cs="Arial"/>
        </w:rPr>
        <w:t>The user can then choose to update their account by selecting to synchronise the device with the central server. HTTPS over their cellular network carrier will be used for this.</w:t>
      </w:r>
    </w:p>
    <w:p w:rsidR="00BB35CA" w:rsidRPr="00A709CB" w:rsidRDefault="00BB35CA" w:rsidP="00BB35CA">
      <w:pPr>
        <w:ind w:left="0"/>
        <w:jc w:val="both"/>
        <w:rPr>
          <w:rFonts w:cs="Arial"/>
        </w:rPr>
      </w:pPr>
    </w:p>
    <w:p w:rsidR="00BB35CA" w:rsidRPr="00A709CB" w:rsidRDefault="00BB35CA" w:rsidP="00BB35CA">
      <w:pPr>
        <w:ind w:left="0"/>
        <w:jc w:val="both"/>
        <w:rPr>
          <w:rFonts w:cs="Arial"/>
        </w:rPr>
      </w:pPr>
      <w:r w:rsidRPr="00A709CB">
        <w:rPr>
          <w:rFonts w:cs="Arial"/>
        </w:rPr>
        <w:t>Once the device has been synchronised with the central server all the member’s matches will appear when they log in through their web browser</w:t>
      </w:r>
      <w:r w:rsidR="0070125E" w:rsidRPr="00A709CB">
        <w:rPr>
          <w:rFonts w:cs="Arial"/>
        </w:rPr>
        <w:t xml:space="preserve"> [figure 3.0]</w:t>
      </w:r>
      <w:r w:rsidRPr="00A709CB">
        <w:rPr>
          <w:rFonts w:cs="Arial"/>
        </w:rPr>
        <w:t xml:space="preserve"> Users will also be able to view more detailed information on the match and even send messages. All configurations for the device will be set online and are applied to the device every time a synchronisation is completed, which would be invoked by the user through the device. This way the user has full control over the whole system via the easy to use web interface instead of fiddling around with the smaller screen and buttons on the mobile device.</w:t>
      </w:r>
    </w:p>
    <w:p w:rsidR="00BB35CA" w:rsidRPr="00A709CB" w:rsidRDefault="00BB35CA" w:rsidP="00BB35CA">
      <w:pPr>
        <w:ind w:left="0"/>
        <w:jc w:val="both"/>
        <w:rPr>
          <w:rFonts w:cs="Arial"/>
        </w:rPr>
      </w:pPr>
    </w:p>
    <w:p w:rsidR="00BB35CA" w:rsidRPr="00A709CB" w:rsidRDefault="00BB35CA" w:rsidP="00BB35CA">
      <w:pPr>
        <w:ind w:left="0"/>
        <w:jc w:val="both"/>
        <w:rPr>
          <w:rFonts w:cs="Arial"/>
        </w:rPr>
      </w:pPr>
      <w:r w:rsidRPr="00A709CB">
        <w:rPr>
          <w:rFonts w:cs="Arial"/>
        </w:rPr>
        <w:lastRenderedPageBreak/>
        <w:t>The system could be used as a replacement to a keyword search based social networking system. Another application could be for events such as night clubs, bars or specialist events. If upon leaving a user could theoretically view the people that were at the event with capabilities to chat to others about the event in a private and secure environment.</w:t>
      </w:r>
    </w:p>
    <w:p w:rsidR="00196C01" w:rsidRPr="00A709CB" w:rsidRDefault="00196C01" w:rsidP="00BB35CA">
      <w:pPr>
        <w:ind w:left="0"/>
        <w:jc w:val="both"/>
        <w:rPr>
          <w:rFonts w:cs="Arial"/>
        </w:rPr>
      </w:pPr>
    </w:p>
    <w:p w:rsidR="00196C01" w:rsidRPr="00A709CB" w:rsidRDefault="00196C01" w:rsidP="00BB35CA">
      <w:pPr>
        <w:ind w:left="0"/>
        <w:jc w:val="both"/>
        <w:rPr>
          <w:rFonts w:cs="Arial"/>
        </w:rPr>
      </w:pPr>
      <w:r w:rsidRPr="00A709CB">
        <w:rPr>
          <w:rFonts w:cs="Arial"/>
        </w:rPr>
        <w:t xml:space="preserve">                                          </w:t>
      </w:r>
      <w:r w:rsidR="00A41F6B">
        <w:rPr>
          <w:rFonts w:cs="Arial"/>
          <w:noProof/>
        </w:rPr>
        <w:drawing>
          <wp:inline distT="0" distB="0" distL="0" distR="0">
            <wp:extent cx="3476625" cy="2895600"/>
            <wp:effectExtent l="1905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
                    <a:srcRect/>
                    <a:stretch>
                      <a:fillRect/>
                    </a:stretch>
                  </pic:blipFill>
                  <pic:spPr bwMode="auto">
                    <a:xfrm>
                      <a:off x="0" y="0"/>
                      <a:ext cx="3476625" cy="2895600"/>
                    </a:xfrm>
                    <a:prstGeom prst="rect">
                      <a:avLst/>
                    </a:prstGeom>
                    <a:noFill/>
                    <a:ln w="9525">
                      <a:noFill/>
                      <a:miter lim="800000"/>
                      <a:headEnd/>
                      <a:tailEnd/>
                    </a:ln>
                    <a:effectLst/>
                  </pic:spPr>
                </pic:pic>
              </a:graphicData>
            </a:graphic>
          </wp:inline>
        </w:drawing>
      </w:r>
    </w:p>
    <w:p w:rsidR="00BB35CA" w:rsidRPr="00A709CB" w:rsidRDefault="001E7C4C" w:rsidP="0070125E">
      <w:pPr>
        <w:ind w:left="0"/>
        <w:jc w:val="center"/>
        <w:rPr>
          <w:rFonts w:cs="Arial"/>
        </w:rPr>
      </w:pPr>
      <w:r>
        <w:rPr>
          <w:rFonts w:cs="Arial"/>
        </w:rPr>
        <w:t xml:space="preserve">           </w:t>
      </w:r>
      <w:r w:rsidR="0070125E" w:rsidRPr="00A709CB">
        <w:rPr>
          <w:rFonts w:cs="Arial"/>
        </w:rPr>
        <w:t>Figure 3.0 Next2Friends Multiple Matching over Web and Bluetooth Proximity</w:t>
      </w:r>
    </w:p>
    <w:p w:rsidR="0070125E" w:rsidRPr="00A709CB" w:rsidRDefault="0070125E" w:rsidP="00BB35CA">
      <w:pPr>
        <w:ind w:left="0"/>
        <w:jc w:val="both"/>
        <w:rPr>
          <w:rFonts w:cs="Arial"/>
        </w:rPr>
      </w:pPr>
    </w:p>
    <w:p w:rsidR="00BB35CA" w:rsidRPr="00A709CB" w:rsidRDefault="00BB35CA" w:rsidP="00BB35CA">
      <w:pPr>
        <w:ind w:left="0"/>
        <w:jc w:val="both"/>
        <w:rPr>
          <w:rFonts w:cs="Arial"/>
        </w:rPr>
      </w:pPr>
      <w:r w:rsidRPr="00A709CB">
        <w:rPr>
          <w:rFonts w:cs="Arial"/>
        </w:rPr>
        <w:t xml:space="preserve">Obviously, security is a concern and one of the main aspects of </w:t>
      </w:r>
      <w:r w:rsidR="0070125E" w:rsidRPr="00A709CB">
        <w:rPr>
          <w:rFonts w:cs="Arial"/>
        </w:rPr>
        <w:t>Next2Friends</w:t>
      </w:r>
      <w:r w:rsidR="0070125E" w:rsidRPr="00A709CB" w:rsidDel="0070125E">
        <w:rPr>
          <w:rFonts w:cs="Arial"/>
        </w:rPr>
        <w:t xml:space="preserve"> </w:t>
      </w:r>
      <w:r w:rsidR="0070125E" w:rsidRPr="00A709CB">
        <w:rPr>
          <w:rFonts w:cs="Arial"/>
        </w:rPr>
        <w:t xml:space="preserve">is </w:t>
      </w:r>
      <w:r w:rsidRPr="00A709CB">
        <w:rPr>
          <w:rFonts w:cs="Arial"/>
        </w:rPr>
        <w:t xml:space="preserve">a layer of security through a well </w:t>
      </w:r>
      <w:r w:rsidR="0070125E" w:rsidRPr="00A709CB">
        <w:rPr>
          <w:rFonts w:cs="Arial"/>
        </w:rPr>
        <w:t xml:space="preserve">designed and </w:t>
      </w:r>
      <w:r w:rsidRPr="00A709CB">
        <w:rPr>
          <w:rFonts w:cs="Arial"/>
        </w:rPr>
        <w:t xml:space="preserve">engineered system that makes the user as visible or as transparent as they wish to be. The system will give complete control to the user on what </w:t>
      </w:r>
      <w:r w:rsidRPr="00A709CB">
        <w:rPr>
          <w:rFonts w:cs="Arial"/>
          <w:color w:val="000000"/>
        </w:rPr>
        <w:t>information is transmitted and</w:t>
      </w:r>
      <w:r w:rsidRPr="00A709CB">
        <w:rPr>
          <w:rFonts w:cs="Arial"/>
        </w:rPr>
        <w:t xml:space="preserve"> who is able to contact them. All Bluetooth devices have a unique MAC address</w:t>
      </w:r>
      <w:r w:rsidR="003545EC" w:rsidRPr="00A709CB">
        <w:rPr>
          <w:rFonts w:cs="Arial"/>
        </w:rPr>
        <w:t>,</w:t>
      </w:r>
      <w:r w:rsidRPr="00A709CB">
        <w:rPr>
          <w:rFonts w:cs="Arial"/>
        </w:rPr>
        <w:t xml:space="preserve"> this will help prevent bogus users creating multiple or dishonest accounts as they can be tracked and banned from the system.</w:t>
      </w:r>
    </w:p>
    <w:p w:rsidR="00BB35CA" w:rsidRPr="00A709CB" w:rsidRDefault="00BB35CA" w:rsidP="00BB35CA">
      <w:pPr>
        <w:ind w:left="0"/>
        <w:jc w:val="both"/>
        <w:rPr>
          <w:rFonts w:cs="Arial"/>
        </w:rPr>
      </w:pPr>
    </w:p>
    <w:p w:rsidR="00BB35CA" w:rsidRPr="00A709CB" w:rsidRDefault="00BB35CA" w:rsidP="00BB35CA">
      <w:pPr>
        <w:ind w:left="0"/>
        <w:jc w:val="both"/>
        <w:rPr>
          <w:rFonts w:cs="Arial"/>
        </w:rPr>
      </w:pPr>
      <w:r w:rsidRPr="00A709CB">
        <w:rPr>
          <w:rFonts w:cs="Arial"/>
        </w:rPr>
        <w:t>The device client/server needs to be abstracted from the user should and not get in the way of the user’s day to day phone operations. However, both the .NET compact framework &amp; j2ME  the two competing platforms for the mobile market, do not currently support behind the scene services. Some new phones however do allow you to run Java programs in the background as a feature of that particular device.</w:t>
      </w:r>
    </w:p>
    <w:p w:rsidR="00196C01" w:rsidRPr="00A709CB" w:rsidRDefault="00196C01" w:rsidP="00BB35CA">
      <w:pPr>
        <w:ind w:left="0"/>
        <w:jc w:val="both"/>
        <w:rPr>
          <w:rFonts w:cs="Arial"/>
        </w:rPr>
      </w:pPr>
    </w:p>
    <w:p w:rsidR="00196C01" w:rsidRPr="00A709CB" w:rsidRDefault="00196C01" w:rsidP="00196C01">
      <w:pPr>
        <w:ind w:left="0"/>
        <w:rPr>
          <w:rFonts w:cs="Arial"/>
          <w:b/>
          <w:lang w:val="en-GB"/>
        </w:rPr>
      </w:pPr>
      <w:r w:rsidRPr="00A709CB">
        <w:rPr>
          <w:rFonts w:cs="Arial"/>
          <w:b/>
          <w:lang w:val="en-GB"/>
        </w:rPr>
        <w:t xml:space="preserve">Internet → Mobile → </w:t>
      </w:r>
      <w:smartTag w:uri="urn:schemas-microsoft-com:office:smarttags" w:element="place">
        <w:r w:rsidRPr="00A709CB">
          <w:rPr>
            <w:rFonts w:cs="Arial"/>
            <w:b/>
            <w:lang w:val="en-GB"/>
          </w:rPr>
          <w:t>Mobile</w:t>
        </w:r>
      </w:smartTag>
      <w:r w:rsidRPr="00A709CB">
        <w:rPr>
          <w:rFonts w:cs="Arial"/>
          <w:b/>
          <w:lang w:val="en-GB"/>
        </w:rPr>
        <w:t xml:space="preserve"> Blogging → Live Broadcasting Network</w:t>
      </w:r>
    </w:p>
    <w:p w:rsidR="0070125E" w:rsidRPr="00A709CB" w:rsidRDefault="0070125E" w:rsidP="0070125E">
      <w:pPr>
        <w:spacing w:before="100" w:beforeAutospacing="1" w:after="100" w:afterAutospacing="1"/>
        <w:ind w:left="0"/>
        <w:jc w:val="both"/>
        <w:rPr>
          <w:rFonts w:cs="Arial"/>
        </w:rPr>
      </w:pPr>
      <w:r w:rsidRPr="00A709CB">
        <w:rPr>
          <w:rFonts w:cs="Arial"/>
        </w:rPr>
        <w:t xml:space="preserve">The </w:t>
      </w:r>
      <w:r w:rsidRPr="00A709CB">
        <w:rPr>
          <w:rFonts w:cs="Arial"/>
          <w:color w:val="000000"/>
        </w:rPr>
        <w:t>Next2Friends</w:t>
      </w:r>
      <w:r w:rsidRPr="00A709CB">
        <w:rPr>
          <w:rFonts w:cs="Arial"/>
        </w:rPr>
        <w:t xml:space="preserve"> system comprises of a mobile phone real time streaming application, a centralized real-time streaming server and a web application server that streams live video and audio feeds to a web browser client encapsulating a multimedia video player such  Macromedia flash  or Microsoft’s Silverlight, formerly WPF/E..</w:t>
      </w:r>
    </w:p>
    <w:p w:rsidR="00AF74BB" w:rsidRPr="00A709CB" w:rsidRDefault="0070125E" w:rsidP="0070125E">
      <w:pPr>
        <w:spacing w:before="100" w:beforeAutospacing="1" w:after="100" w:afterAutospacing="1"/>
        <w:ind w:left="0"/>
        <w:jc w:val="both"/>
        <w:rPr>
          <w:rFonts w:cs="Arial"/>
        </w:rPr>
      </w:pPr>
      <w:r w:rsidRPr="00A709CB">
        <w:rPr>
          <w:rFonts w:cs="Arial"/>
        </w:rPr>
        <w:t xml:space="preserve">Registered </w:t>
      </w:r>
      <w:r w:rsidRPr="00A709CB">
        <w:rPr>
          <w:rFonts w:cs="Arial"/>
          <w:color w:val="000000"/>
        </w:rPr>
        <w:t>Next2Friends</w:t>
      </w:r>
      <w:r w:rsidRPr="00A709CB">
        <w:rPr>
          <w:rFonts w:cs="Arial"/>
        </w:rPr>
        <w:t xml:space="preserve"> Users of the mobile application are able to record live video streams from the camera in their mobile phone</w:t>
      </w:r>
      <w:r w:rsidR="001E7C4C">
        <w:rPr>
          <w:rFonts w:cs="Arial"/>
        </w:rPr>
        <w:t xml:space="preserve"> [Figure 4.0 and Figure 5.0]</w:t>
      </w:r>
      <w:r w:rsidRPr="00A709CB">
        <w:rPr>
          <w:rFonts w:cs="Arial"/>
        </w:rPr>
        <w:t>. This is achieved by encoding the video stream into a real time streaming codec and is then streamed to a video server over a real time protocol (RTP) using the mobile phones internet connectivity such as GPRS or WIFI connection. Once the video stream has is being transmitted to the server it is then published to end users who can view the video from within their web browser. This will enable users of the web site to view a mobile stream and view the live video being streamed from the end mobile phone user. The system will allow multiple users to view the same stream</w:t>
      </w:r>
    </w:p>
    <w:p w:rsidR="00FE11B2" w:rsidRPr="00A709CB" w:rsidRDefault="00FE11B2" w:rsidP="00FE11B2">
      <w:pPr>
        <w:spacing w:before="100" w:beforeAutospacing="1" w:after="100" w:afterAutospacing="1"/>
        <w:ind w:left="0"/>
        <w:jc w:val="center"/>
        <w:rPr>
          <w:rFonts w:cs="Arial"/>
        </w:rPr>
      </w:pPr>
    </w:p>
    <w:p w:rsidR="00AF74BB" w:rsidRPr="00A709CB" w:rsidRDefault="00FE11B2" w:rsidP="00FE11B2">
      <w:pPr>
        <w:spacing w:before="100" w:beforeAutospacing="1" w:after="100" w:afterAutospacing="1"/>
        <w:ind w:left="0"/>
        <w:jc w:val="center"/>
        <w:rPr>
          <w:rFonts w:cs="Arial"/>
        </w:rPr>
      </w:pPr>
      <w:r w:rsidRPr="00A709CB">
        <w:rPr>
          <w:rFonts w:cs="Arial"/>
        </w:rPr>
        <w:object w:dxaOrig="7199" w:dyaOrig="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75pt;height:215.25pt">
            <v:imagedata r:id="rId14" o:title=""/>
          </v:shape>
        </w:object>
      </w:r>
    </w:p>
    <w:p w:rsidR="00FE11B2" w:rsidRPr="00A709CB" w:rsidRDefault="001E7C4C" w:rsidP="0051381F">
      <w:pPr>
        <w:spacing w:before="100" w:beforeAutospacing="1" w:after="100" w:afterAutospacing="1"/>
        <w:ind w:left="0"/>
        <w:jc w:val="center"/>
        <w:rPr>
          <w:rFonts w:cs="Arial"/>
        </w:rPr>
      </w:pPr>
      <w:r>
        <w:rPr>
          <w:rFonts w:cs="Arial"/>
        </w:rPr>
        <w:t>Figure 4.0 Next2Friends Realtime Video Streaming (In Multi Shoot mode]</w:t>
      </w:r>
    </w:p>
    <w:p w:rsidR="00FE11B2" w:rsidRPr="00A709CB" w:rsidRDefault="00FE11B2" w:rsidP="0051381F">
      <w:pPr>
        <w:spacing w:before="100" w:beforeAutospacing="1" w:after="100" w:afterAutospacing="1"/>
        <w:ind w:left="0"/>
        <w:jc w:val="center"/>
        <w:rPr>
          <w:rFonts w:cs="Arial"/>
        </w:rPr>
      </w:pPr>
    </w:p>
    <w:p w:rsidR="0051381F" w:rsidRPr="00A709CB" w:rsidRDefault="0051381F" w:rsidP="0051381F">
      <w:pPr>
        <w:spacing w:before="100" w:beforeAutospacing="1" w:after="100" w:afterAutospacing="1"/>
        <w:ind w:left="0"/>
        <w:jc w:val="center"/>
        <w:rPr>
          <w:rFonts w:cs="Arial"/>
        </w:rPr>
      </w:pPr>
      <w:r w:rsidRPr="00A709CB">
        <w:rPr>
          <w:rFonts w:cs="Arial"/>
        </w:rPr>
        <w:object w:dxaOrig="7199" w:dyaOrig="5400">
          <v:shape id="_x0000_i1026" type="#_x0000_t75" style="width:5in;height:270pt">
            <v:imagedata r:id="rId15" o:title=""/>
          </v:shape>
        </w:object>
      </w:r>
    </w:p>
    <w:p w:rsidR="00FE11B2" w:rsidRPr="00A709CB" w:rsidRDefault="001E7C4C" w:rsidP="001E7C4C">
      <w:pPr>
        <w:spacing w:before="100" w:beforeAutospacing="1" w:after="100" w:afterAutospacing="1"/>
        <w:ind w:left="0"/>
        <w:jc w:val="center"/>
        <w:rPr>
          <w:rFonts w:cs="Arial"/>
        </w:rPr>
      </w:pPr>
      <w:r>
        <w:rPr>
          <w:rFonts w:cs="Arial"/>
        </w:rPr>
        <w:t>Figure 5.0 Next2Friends- users saying I miss you in a birthday video of mobile.</w:t>
      </w:r>
    </w:p>
    <w:p w:rsidR="00FE11B2" w:rsidRPr="00A709CB" w:rsidRDefault="00FE11B2" w:rsidP="00F93822">
      <w:pPr>
        <w:spacing w:before="100" w:beforeAutospacing="1" w:after="100" w:afterAutospacing="1"/>
        <w:ind w:left="0"/>
        <w:rPr>
          <w:rFonts w:cs="Arial"/>
        </w:rPr>
      </w:pPr>
    </w:p>
    <w:p w:rsidR="00643CC1" w:rsidRPr="00A709CB" w:rsidRDefault="00643CC1" w:rsidP="00F93822">
      <w:pPr>
        <w:spacing w:before="100" w:beforeAutospacing="1" w:after="100" w:afterAutospacing="1"/>
        <w:ind w:left="0"/>
        <w:rPr>
          <w:rFonts w:cs="Arial"/>
        </w:rPr>
      </w:pPr>
    </w:p>
    <w:p w:rsidR="00643CC1" w:rsidRPr="00A709CB" w:rsidRDefault="0051381F" w:rsidP="00F93822">
      <w:pPr>
        <w:spacing w:before="100" w:beforeAutospacing="1" w:after="100" w:afterAutospacing="1"/>
        <w:ind w:left="0"/>
        <w:rPr>
          <w:rFonts w:cs="Arial"/>
        </w:rPr>
      </w:pPr>
      <w:r w:rsidRPr="00A709CB">
        <w:rPr>
          <w:rFonts w:cs="Arial"/>
        </w:rPr>
        <w:t xml:space="preserve">Registered </w:t>
      </w:r>
      <w:r w:rsidRPr="00A709CB">
        <w:rPr>
          <w:rFonts w:cs="Arial"/>
          <w:color w:val="000000"/>
        </w:rPr>
        <w:t>Next2Friends</w:t>
      </w:r>
      <w:r w:rsidRPr="00A709CB">
        <w:rPr>
          <w:rFonts w:cs="Arial"/>
        </w:rPr>
        <w:t xml:space="preserve"> Users</w:t>
      </w:r>
      <w:r w:rsidR="00F93822" w:rsidRPr="00A709CB">
        <w:rPr>
          <w:rFonts w:cs="Arial"/>
        </w:rPr>
        <w:t xml:space="preserve"> can also set up “Hot Spots” Organizers or attendees of large Event</w:t>
      </w:r>
      <w:r w:rsidR="000363C1">
        <w:rPr>
          <w:rFonts w:cs="Arial"/>
        </w:rPr>
        <w:t xml:space="preserve"> [Figure 6.0]</w:t>
      </w:r>
      <w:r w:rsidR="00F93822" w:rsidRPr="00A709CB">
        <w:rPr>
          <w:rFonts w:cs="Arial"/>
        </w:rPr>
        <w:t xml:space="preserve"> such as sports events, concerts and festivals could in real-time stream the event without the need for expensive hardware. </w:t>
      </w:r>
      <w:r w:rsidR="00F93822" w:rsidRPr="00A709CB">
        <w:rPr>
          <w:rFonts w:cs="Arial"/>
        </w:rPr>
        <w:br/>
      </w:r>
    </w:p>
    <w:p w:rsidR="00F93822" w:rsidRPr="00A709CB" w:rsidRDefault="00F93822" w:rsidP="0070125E">
      <w:pPr>
        <w:spacing w:before="100" w:beforeAutospacing="1" w:after="100" w:afterAutospacing="1"/>
        <w:ind w:left="0"/>
        <w:rPr>
          <w:rFonts w:cs="Arial"/>
        </w:rPr>
      </w:pPr>
      <w:r w:rsidRPr="00A709CB">
        <w:rPr>
          <w:rFonts w:cs="Arial"/>
        </w:rPr>
        <w:t xml:space="preserve">Multiple Registered </w:t>
      </w:r>
      <w:r w:rsidRPr="00A709CB">
        <w:rPr>
          <w:rFonts w:cs="Arial"/>
          <w:color w:val="000000"/>
        </w:rPr>
        <w:t>Next2Friends</w:t>
      </w:r>
      <w:r w:rsidRPr="00A709CB">
        <w:rPr>
          <w:rFonts w:cs="Arial"/>
        </w:rPr>
        <w:t xml:space="preserve"> Users could stream their location based view videos from the event</w:t>
      </w:r>
      <w:r w:rsidR="0032008F" w:rsidRPr="00A709CB">
        <w:rPr>
          <w:rFonts w:cs="Arial"/>
        </w:rPr>
        <w:t xml:space="preserve"> using the mobile device</w:t>
      </w:r>
      <w:r w:rsidRPr="00A709CB">
        <w:rPr>
          <w:rFonts w:cs="Arial"/>
        </w:rPr>
        <w:t xml:space="preserve"> and then users over the web in real-time or at a anytime in the future can view the view from various angels, edit the file, insert commercials and voice overs and then down load the file.</w:t>
      </w:r>
    </w:p>
    <w:p w:rsidR="000D62DD" w:rsidRDefault="00F93822" w:rsidP="000D62DD">
      <w:pPr>
        <w:spacing w:before="100" w:beforeAutospacing="1" w:after="100" w:afterAutospacing="1"/>
        <w:ind w:left="0"/>
        <w:jc w:val="center"/>
        <w:rPr>
          <w:rFonts w:cs="Arial"/>
        </w:rPr>
      </w:pPr>
      <w:r w:rsidRPr="00A709CB">
        <w:rPr>
          <w:rFonts w:cs="Arial"/>
        </w:rPr>
        <w:object w:dxaOrig="7199" w:dyaOrig="5400">
          <v:shape id="_x0000_i1027" type="#_x0000_t75" style="width:5in;height:270pt">
            <v:imagedata r:id="rId16" o:title=""/>
          </v:shape>
        </w:object>
      </w:r>
    </w:p>
    <w:p w:rsidR="000363C1" w:rsidRPr="00A709CB" w:rsidRDefault="000363C1" w:rsidP="000D62DD">
      <w:pPr>
        <w:spacing w:before="100" w:beforeAutospacing="1" w:after="100" w:afterAutospacing="1"/>
        <w:ind w:left="0"/>
        <w:jc w:val="center"/>
        <w:rPr>
          <w:rFonts w:cs="Arial"/>
        </w:rPr>
      </w:pPr>
      <w:r>
        <w:rPr>
          <w:rFonts w:cs="Arial"/>
        </w:rPr>
        <w:t>Figure 6.0 Next2Friends Hot Spot and Sponsored by Corporate Advertiser</w:t>
      </w:r>
    </w:p>
    <w:p w:rsidR="00317240" w:rsidRPr="00A709CB" w:rsidRDefault="00317240" w:rsidP="00317240">
      <w:pPr>
        <w:spacing w:before="100" w:beforeAutospacing="1" w:after="100" w:afterAutospacing="1"/>
        <w:ind w:left="0"/>
        <w:rPr>
          <w:rFonts w:cs="Arial"/>
        </w:rPr>
      </w:pPr>
      <w:r w:rsidRPr="00A709CB">
        <w:rPr>
          <w:rFonts w:cs="Arial"/>
        </w:rPr>
        <w:t>Club or bar: Everyone who went to a specific bar on Saturday is tagged. Users are able to chat too that cute girl or guy that they didn't get a change to at the time... (Probably too chicken)</w:t>
      </w:r>
    </w:p>
    <w:p w:rsidR="00317240" w:rsidRPr="00A709CB" w:rsidRDefault="00317240" w:rsidP="00317240">
      <w:pPr>
        <w:spacing w:before="100" w:beforeAutospacing="1" w:after="100" w:afterAutospacing="1"/>
        <w:ind w:left="0"/>
        <w:rPr>
          <w:rFonts w:cs="Arial"/>
        </w:rPr>
      </w:pPr>
      <w:r w:rsidRPr="00A709CB">
        <w:rPr>
          <w:rFonts w:cs="Arial"/>
        </w:rPr>
        <w:t xml:space="preserve">Music Concert: 2,000 people turn up for a Justin Timberlake gig. The organizers of the gig create the hotspot and 200 people are tagged as being there from the service installed on their phone. When they get home the users who took photos and videos at the gig go online and select a few to upload. The time of the hotspot automatically detects that these photos and videos where taken at this time and are automatically tagged on the hotspot. </w:t>
      </w:r>
    </w:p>
    <w:p w:rsidR="00643CC1" w:rsidRPr="00A709CB" w:rsidRDefault="00317240" w:rsidP="00317240">
      <w:pPr>
        <w:spacing w:before="100" w:beforeAutospacing="1" w:after="100" w:afterAutospacing="1"/>
        <w:ind w:left="0"/>
        <w:rPr>
          <w:rFonts w:cs="Arial"/>
        </w:rPr>
      </w:pPr>
      <w:r w:rsidRPr="00A709CB">
        <w:rPr>
          <w:rFonts w:cs="Arial"/>
        </w:rPr>
        <w:t>Users can search for hotspots search: Justin Timberlake or indeed the members that were present have a direct link on their home page. They can view all the videos and photos that were taken, rate them, make comments on them etc.</w:t>
      </w:r>
    </w:p>
    <w:p w:rsidR="00643CC1" w:rsidRPr="00A709CB" w:rsidRDefault="00643CC1" w:rsidP="00317240">
      <w:pPr>
        <w:spacing w:before="100" w:beforeAutospacing="1" w:after="100" w:afterAutospacing="1"/>
        <w:ind w:left="0"/>
        <w:rPr>
          <w:rFonts w:cs="Arial"/>
        </w:rPr>
      </w:pPr>
    </w:p>
    <w:p w:rsidR="00643CC1" w:rsidRPr="00A709CB" w:rsidRDefault="00643CC1" w:rsidP="00317240">
      <w:pPr>
        <w:spacing w:before="100" w:beforeAutospacing="1" w:after="100" w:afterAutospacing="1"/>
        <w:ind w:left="0"/>
        <w:rPr>
          <w:rFonts w:cs="Arial"/>
        </w:rPr>
      </w:pPr>
    </w:p>
    <w:p w:rsidR="00317240" w:rsidRPr="00A709CB" w:rsidRDefault="00317240" w:rsidP="00317240">
      <w:pPr>
        <w:spacing w:before="100" w:beforeAutospacing="1" w:after="100" w:afterAutospacing="1"/>
        <w:ind w:left="0"/>
        <w:rPr>
          <w:rFonts w:cs="Arial"/>
        </w:rPr>
      </w:pPr>
      <w:r w:rsidRPr="00A709CB">
        <w:rPr>
          <w:rFonts w:cs="Arial"/>
        </w:rPr>
        <w:t xml:space="preserve">The hotspots videos/photos could then be organized into </w:t>
      </w:r>
    </w:p>
    <w:p w:rsidR="00317240" w:rsidRPr="00A709CB" w:rsidRDefault="00317240" w:rsidP="008F360C">
      <w:pPr>
        <w:numPr>
          <w:ilvl w:val="3"/>
          <w:numId w:val="5"/>
        </w:numPr>
        <w:tabs>
          <w:tab w:val="clear" w:pos="2880"/>
        </w:tabs>
        <w:ind w:hanging="2029"/>
        <w:rPr>
          <w:rFonts w:cs="Arial"/>
          <w:color w:val="000000"/>
          <w:lang w:val="en-GB"/>
        </w:rPr>
        <w:pPrChange w:id="107" w:author=" " w:date="2007-07-26T20:22:00Z">
          <w:pPr>
            <w:numPr>
              <w:ilvl w:val="3"/>
              <w:numId w:val="59"/>
            </w:numPr>
            <w:tabs>
              <w:tab w:val="num" w:pos="360"/>
            </w:tabs>
            <w:ind w:hanging="2029"/>
          </w:pPr>
        </w:pPrChange>
      </w:pPr>
      <w:r w:rsidRPr="00A709CB">
        <w:rPr>
          <w:rFonts w:cs="Arial"/>
        </w:rPr>
        <w:t>Favorites</w:t>
      </w:r>
    </w:p>
    <w:p w:rsidR="00317240" w:rsidRPr="00A709CB" w:rsidRDefault="00317240" w:rsidP="008F360C">
      <w:pPr>
        <w:numPr>
          <w:ilvl w:val="3"/>
          <w:numId w:val="5"/>
        </w:numPr>
        <w:tabs>
          <w:tab w:val="clear" w:pos="2880"/>
        </w:tabs>
        <w:ind w:hanging="2029"/>
        <w:rPr>
          <w:rFonts w:cs="Arial"/>
          <w:color w:val="000000"/>
          <w:lang w:val="en-GB"/>
        </w:rPr>
        <w:pPrChange w:id="108" w:author=" " w:date="2007-07-26T20:22:00Z">
          <w:pPr>
            <w:numPr>
              <w:ilvl w:val="3"/>
              <w:numId w:val="59"/>
            </w:numPr>
            <w:tabs>
              <w:tab w:val="num" w:pos="360"/>
            </w:tabs>
            <w:ind w:hanging="2029"/>
          </w:pPr>
        </w:pPrChange>
      </w:pPr>
      <w:r w:rsidRPr="00A709CB">
        <w:rPr>
          <w:rFonts w:cs="Arial"/>
        </w:rPr>
        <w:t>Top rated</w:t>
      </w:r>
    </w:p>
    <w:p w:rsidR="00317240" w:rsidRPr="00A709CB" w:rsidRDefault="00317240" w:rsidP="008F360C">
      <w:pPr>
        <w:numPr>
          <w:ilvl w:val="3"/>
          <w:numId w:val="5"/>
        </w:numPr>
        <w:tabs>
          <w:tab w:val="clear" w:pos="2880"/>
        </w:tabs>
        <w:ind w:hanging="2029"/>
        <w:rPr>
          <w:rFonts w:cs="Arial"/>
          <w:color w:val="000000"/>
          <w:lang w:val="en-GB"/>
        </w:rPr>
        <w:pPrChange w:id="109" w:author=" " w:date="2007-07-26T20:22:00Z">
          <w:pPr>
            <w:numPr>
              <w:ilvl w:val="3"/>
              <w:numId w:val="59"/>
            </w:numPr>
            <w:tabs>
              <w:tab w:val="num" w:pos="360"/>
            </w:tabs>
            <w:ind w:hanging="2029"/>
          </w:pPr>
        </w:pPrChange>
      </w:pPr>
      <w:r w:rsidRPr="00A709CB">
        <w:rPr>
          <w:rFonts w:cs="Arial"/>
        </w:rPr>
        <w:t>Most viewed</w:t>
      </w:r>
    </w:p>
    <w:p w:rsidR="00317240" w:rsidRPr="00A709CB" w:rsidRDefault="00317240" w:rsidP="008F360C">
      <w:pPr>
        <w:numPr>
          <w:ilvl w:val="3"/>
          <w:numId w:val="5"/>
        </w:numPr>
        <w:tabs>
          <w:tab w:val="clear" w:pos="2880"/>
        </w:tabs>
        <w:ind w:hanging="2029"/>
        <w:rPr>
          <w:rFonts w:cs="Arial"/>
          <w:color w:val="000000"/>
          <w:lang w:val="en-GB"/>
        </w:rPr>
        <w:pPrChange w:id="110" w:author=" " w:date="2007-07-26T20:22:00Z">
          <w:pPr>
            <w:numPr>
              <w:ilvl w:val="3"/>
              <w:numId w:val="59"/>
            </w:numPr>
            <w:tabs>
              <w:tab w:val="num" w:pos="360"/>
            </w:tabs>
            <w:ind w:hanging="2029"/>
          </w:pPr>
        </w:pPrChange>
      </w:pPr>
      <w:r w:rsidRPr="00A709CB">
        <w:rPr>
          <w:rFonts w:cs="Arial"/>
        </w:rPr>
        <w:t>Most comments</w:t>
      </w:r>
    </w:p>
    <w:p w:rsidR="00317240" w:rsidRPr="00A709CB" w:rsidRDefault="00317240" w:rsidP="00317240">
      <w:pPr>
        <w:spacing w:before="100" w:beforeAutospacing="1" w:after="100" w:afterAutospacing="1"/>
        <w:ind w:left="0"/>
        <w:rPr>
          <w:rFonts w:cs="Arial"/>
        </w:rPr>
      </w:pPr>
      <w:r w:rsidRPr="00A709CB">
        <w:rPr>
          <w:rFonts w:cs="Arial"/>
        </w:rPr>
        <w:t>Allowing registered Next2Friends users to send links to these pages would generate an enormous amount of external publicity for our system. Events could be cataloged and organized into groups of media sets, instead of say, searching on youtube.com</w:t>
      </w:r>
    </w:p>
    <w:p w:rsidR="00317240" w:rsidRPr="00A709CB" w:rsidRDefault="00317240" w:rsidP="00317240">
      <w:pPr>
        <w:spacing w:before="100" w:beforeAutospacing="1" w:after="100" w:afterAutospacing="1"/>
        <w:ind w:left="0"/>
        <w:rPr>
          <w:rFonts w:cs="Arial"/>
        </w:rPr>
      </w:pPr>
      <w:r w:rsidRPr="00A709CB">
        <w:rPr>
          <w:rFonts w:cs="Arial"/>
        </w:rPr>
        <w:t xml:space="preserve">The introduction of GPS could also allow hotspots to be created, regardless of Bluetooth communication. Matching could be done by GPS proximity and time codes. </w:t>
      </w:r>
    </w:p>
    <w:p w:rsidR="00317240" w:rsidRPr="00A709CB" w:rsidRDefault="000363C1" w:rsidP="00317240">
      <w:pPr>
        <w:spacing w:before="100" w:beforeAutospacing="1" w:after="100" w:afterAutospacing="1"/>
        <w:ind w:left="0"/>
        <w:rPr>
          <w:rFonts w:cs="Arial"/>
        </w:rPr>
      </w:pPr>
      <w:r w:rsidRPr="00A709CB">
        <w:rPr>
          <w:rFonts w:cs="Arial"/>
        </w:rPr>
        <w:t xml:space="preserve">Next2Friends </w:t>
      </w:r>
      <w:r>
        <w:rPr>
          <w:rFonts w:cs="Arial"/>
        </w:rPr>
        <w:t>Users can</w:t>
      </w:r>
      <w:r w:rsidR="00317240" w:rsidRPr="00A709CB">
        <w:rPr>
          <w:rFonts w:cs="Arial"/>
        </w:rPr>
        <w:t xml:space="preserve"> people who do the same things in exactly the same surroundings</w:t>
      </w:r>
      <w:r>
        <w:rPr>
          <w:rFonts w:cs="Arial"/>
        </w:rPr>
        <w:t>, never before has this been possible/</w:t>
      </w:r>
    </w:p>
    <w:p w:rsidR="00317240" w:rsidRPr="00A709CB" w:rsidRDefault="00317240" w:rsidP="00317240">
      <w:pPr>
        <w:spacing w:before="100" w:beforeAutospacing="1" w:after="100" w:afterAutospacing="1"/>
        <w:ind w:left="0"/>
        <w:rPr>
          <w:rFonts w:cs="Arial"/>
        </w:rPr>
      </w:pPr>
      <w:r w:rsidRPr="00A709CB">
        <w:rPr>
          <w:rFonts w:cs="Arial"/>
        </w:rPr>
        <w:t>Automatically tag events like concerts... no more searching for Justin Timberlake, June 23</w:t>
      </w:r>
      <w:r w:rsidR="005D6DA1" w:rsidRPr="00A709CB">
        <w:rPr>
          <w:rFonts w:cs="Arial"/>
        </w:rPr>
        <w:t xml:space="preserve"> 2007</w:t>
      </w:r>
      <w:r w:rsidRPr="00A709CB">
        <w:rPr>
          <w:rFonts w:cs="Arial"/>
        </w:rPr>
        <w:t xml:space="preserve">, Apollo theatre </w:t>
      </w:r>
      <w:smartTag w:uri="urn:schemas-microsoft-com:office:smarttags" w:element="place">
        <w:smartTag w:uri="urn:schemas-microsoft-com:office:smarttags" w:element="City">
          <w:r w:rsidRPr="00A709CB">
            <w:rPr>
              <w:rFonts w:cs="Arial"/>
            </w:rPr>
            <w:t>London</w:t>
          </w:r>
        </w:smartTag>
      </w:smartTag>
      <w:r w:rsidRPr="00A709CB">
        <w:rPr>
          <w:rFonts w:cs="Arial"/>
        </w:rPr>
        <w:t>. (If it's even tagged with that much detail)</w:t>
      </w:r>
      <w:r w:rsidR="000363C1">
        <w:rPr>
          <w:rFonts w:cs="Arial"/>
        </w:rPr>
        <w:t xml:space="preserve"> </w:t>
      </w:r>
      <w:r w:rsidRPr="00A709CB">
        <w:rPr>
          <w:rFonts w:cs="Arial"/>
        </w:rPr>
        <w:t>All big and historic events are automatically archived with complete with photos, videos and reviews from the people who are there and comments made each of the video/photo files.</w:t>
      </w:r>
    </w:p>
    <w:p w:rsidR="00317240" w:rsidRPr="00A709CB" w:rsidRDefault="00317240" w:rsidP="00317240">
      <w:pPr>
        <w:spacing w:before="100" w:beforeAutospacing="1" w:after="100" w:afterAutospacing="1"/>
        <w:ind w:left="0"/>
        <w:rPr>
          <w:rFonts w:cs="Arial"/>
        </w:rPr>
      </w:pPr>
      <w:r w:rsidRPr="00A709CB">
        <w:rPr>
          <w:rFonts w:cs="Arial"/>
        </w:rPr>
        <w:t>Videos could be time coded so you could watch and even in real time and "switch" camera angles from one phone to the next. (Phones with the wrong time could have its delay or advance inaccuracy quantum adjusted from a centralized atomic clock on the main server)? Imagine that for a concert!</w:t>
      </w:r>
    </w:p>
    <w:p w:rsidR="00E02097" w:rsidRPr="00A709CB" w:rsidRDefault="000363C1" w:rsidP="0070125E">
      <w:pPr>
        <w:spacing w:before="100" w:beforeAutospacing="1" w:after="100" w:afterAutospacing="1"/>
        <w:ind w:left="0"/>
        <w:rPr>
          <w:rFonts w:cs="Arial"/>
        </w:rPr>
      </w:pPr>
      <w:r w:rsidRPr="00A709CB">
        <w:rPr>
          <w:rFonts w:cs="Arial"/>
        </w:rPr>
        <w:t xml:space="preserve">Next2Friends </w:t>
      </w:r>
      <w:r>
        <w:rPr>
          <w:rFonts w:cs="Arial"/>
        </w:rPr>
        <w:t>will employ a</w:t>
      </w:r>
      <w:r w:rsidR="002073D5" w:rsidRPr="00A709CB">
        <w:rPr>
          <w:rFonts w:cs="Arial"/>
        </w:rPr>
        <w:t xml:space="preserve"> number of compression technologies across the journey</w:t>
      </w:r>
      <w:r w:rsidR="0070125E" w:rsidRPr="00A709CB">
        <w:rPr>
          <w:rFonts w:cs="Arial"/>
        </w:rPr>
        <w:t xml:space="preserve"> </w:t>
      </w:r>
      <w:r w:rsidR="002073D5" w:rsidRPr="00A709CB">
        <w:rPr>
          <w:rFonts w:cs="Arial"/>
        </w:rPr>
        <w:t>of a streamed video</w:t>
      </w:r>
      <w:r>
        <w:rPr>
          <w:rFonts w:cs="Arial"/>
        </w:rPr>
        <w:t>.</w:t>
      </w:r>
      <w:r w:rsidR="002073D5" w:rsidRPr="00A709CB">
        <w:rPr>
          <w:rFonts w:cs="Arial"/>
        </w:rPr>
        <w:br/>
      </w:r>
      <w:r w:rsidR="002073D5" w:rsidRPr="00A709CB">
        <w:rPr>
          <w:rFonts w:cs="Arial"/>
        </w:rPr>
        <w:br/>
        <w:t>Once a device is capturing a live video stream, a series of RGB encoded</w:t>
      </w:r>
      <w:r w:rsidR="0070125E" w:rsidRPr="00A709CB">
        <w:rPr>
          <w:rFonts w:cs="Arial"/>
        </w:rPr>
        <w:t xml:space="preserve"> </w:t>
      </w:r>
      <w:r w:rsidR="002073D5" w:rsidRPr="00A709CB">
        <w:rPr>
          <w:rFonts w:cs="Arial"/>
        </w:rPr>
        <w:t>frames will be passed to the Next2Friends device software. At this stage</w:t>
      </w:r>
      <w:r w:rsidR="00196C01" w:rsidRPr="00A709CB">
        <w:rPr>
          <w:rFonts w:cs="Arial"/>
        </w:rPr>
        <w:t xml:space="preserve"> </w:t>
      </w:r>
      <w:r w:rsidR="002073D5" w:rsidRPr="00A709CB">
        <w:rPr>
          <w:rFonts w:cs="Arial"/>
        </w:rPr>
        <w:t>the software encodes the frames into an MPEG4/H.264 stream and relays them</w:t>
      </w:r>
      <w:r w:rsidR="00196C01" w:rsidRPr="00A709CB">
        <w:rPr>
          <w:rFonts w:cs="Arial"/>
        </w:rPr>
        <w:t xml:space="preserve"> </w:t>
      </w:r>
      <w:r w:rsidR="002073D5" w:rsidRPr="00A709CB">
        <w:rPr>
          <w:rFonts w:cs="Arial"/>
        </w:rPr>
        <w:t>to the Next2Friends server over the internet using a RTP (Real Time</w:t>
      </w:r>
      <w:r w:rsidR="00196C01" w:rsidRPr="00A709CB">
        <w:rPr>
          <w:rFonts w:cs="Arial"/>
        </w:rPr>
        <w:t xml:space="preserve"> </w:t>
      </w:r>
      <w:r w:rsidR="002073D5" w:rsidRPr="00A709CB">
        <w:rPr>
          <w:rFonts w:cs="Arial"/>
        </w:rPr>
        <w:t>Protocol). A RTP service will encode each frame into smaller packets and</w:t>
      </w:r>
      <w:r w:rsidR="00196C01" w:rsidRPr="00A709CB">
        <w:rPr>
          <w:rFonts w:cs="Arial"/>
        </w:rPr>
        <w:t xml:space="preserve"> </w:t>
      </w:r>
      <w:r w:rsidR="002073D5" w:rsidRPr="00A709CB">
        <w:rPr>
          <w:rFonts w:cs="Arial"/>
        </w:rPr>
        <w:t>prioritize transmission order them in accordance the latest frame. This</w:t>
      </w:r>
      <w:r w:rsidR="00196C01" w:rsidRPr="00A709CB">
        <w:rPr>
          <w:rFonts w:cs="Arial"/>
        </w:rPr>
        <w:t xml:space="preserve"> </w:t>
      </w:r>
      <w:r w:rsidR="002073D5" w:rsidRPr="00A709CB">
        <w:rPr>
          <w:rFonts w:cs="Arial"/>
        </w:rPr>
        <w:t>allows data to be transmitted so that the frames arrive in their</w:t>
      </w:r>
      <w:r w:rsidR="00196C01" w:rsidRPr="00A709CB">
        <w:rPr>
          <w:rFonts w:cs="Arial"/>
        </w:rPr>
        <w:t xml:space="preserve"> </w:t>
      </w:r>
      <w:r w:rsidR="002073D5" w:rsidRPr="00A709CB">
        <w:rPr>
          <w:rFonts w:cs="Arial"/>
        </w:rPr>
        <w:t>chronological order (or as best as possible).</w:t>
      </w:r>
      <w:r w:rsidR="002073D5" w:rsidRPr="00A709CB">
        <w:rPr>
          <w:rFonts w:cs="Arial"/>
        </w:rPr>
        <w:br/>
      </w:r>
      <w:r w:rsidR="002073D5" w:rsidRPr="00A709CB">
        <w:rPr>
          <w:rFonts w:cs="Arial"/>
        </w:rPr>
        <w:br/>
        <w:t>If the service is running using the J2ME version, the video quality will</w:t>
      </w:r>
      <w:r w:rsidR="00196C01" w:rsidRPr="00A709CB">
        <w:rPr>
          <w:rFonts w:cs="Arial"/>
        </w:rPr>
        <w:t xml:space="preserve"> </w:t>
      </w:r>
      <w:r w:rsidR="002073D5" w:rsidRPr="00A709CB">
        <w:rPr>
          <w:rFonts w:cs="Arial"/>
        </w:rPr>
        <w:t>be lower. Java is an interpreted language and consequently runs slower</w:t>
      </w:r>
      <w:r w:rsidR="00196C01" w:rsidRPr="00A709CB">
        <w:rPr>
          <w:rFonts w:cs="Arial"/>
        </w:rPr>
        <w:t xml:space="preserve"> </w:t>
      </w:r>
      <w:r w:rsidR="002073D5" w:rsidRPr="00A709CB">
        <w:rPr>
          <w:rFonts w:cs="Arial"/>
        </w:rPr>
        <w:t>than native software (IE our Symbian version). Compressors rely on CPU</w:t>
      </w:r>
      <w:r w:rsidR="00196C01" w:rsidRPr="00A709CB">
        <w:rPr>
          <w:rFonts w:cs="Arial"/>
        </w:rPr>
        <w:t xml:space="preserve"> </w:t>
      </w:r>
      <w:r w:rsidR="002073D5" w:rsidRPr="00A709CB">
        <w:rPr>
          <w:rFonts w:cs="Arial"/>
        </w:rPr>
        <w:t>speed to process video in Real Video and Java does not accommodate this</w:t>
      </w:r>
      <w:r w:rsidR="00196C01" w:rsidRPr="00A709CB">
        <w:rPr>
          <w:rFonts w:cs="Arial"/>
        </w:rPr>
        <w:t xml:space="preserve"> </w:t>
      </w:r>
      <w:r w:rsidR="002073D5" w:rsidRPr="00A709CB">
        <w:rPr>
          <w:rFonts w:cs="Arial"/>
        </w:rPr>
        <w:t>well. In these instances all RGB streams will be encoded in to simple JPEG</w:t>
      </w:r>
      <w:r w:rsidR="00196C01" w:rsidRPr="00A709CB">
        <w:rPr>
          <w:rFonts w:cs="Arial"/>
        </w:rPr>
        <w:t xml:space="preserve"> </w:t>
      </w:r>
      <w:r w:rsidR="002073D5" w:rsidRPr="00A709CB">
        <w:rPr>
          <w:rFonts w:cs="Arial"/>
        </w:rPr>
        <w:t>compressed image before being transmitted to the Next2Friends server.</w:t>
      </w:r>
      <w:r w:rsidR="002073D5" w:rsidRPr="00A709CB">
        <w:rPr>
          <w:rFonts w:cs="Arial"/>
        </w:rPr>
        <w:br/>
      </w:r>
      <w:r w:rsidR="002073D5" w:rsidRPr="00A709CB">
        <w:rPr>
          <w:rFonts w:cs="Arial"/>
        </w:rPr>
        <w:br/>
        <w:t>Once the Next2Friends is receiving the video frames, it then encodes it</w:t>
      </w:r>
      <w:r w:rsidR="00196C01" w:rsidRPr="00A709CB">
        <w:rPr>
          <w:rFonts w:cs="Arial"/>
        </w:rPr>
        <w:t xml:space="preserve"> </w:t>
      </w:r>
      <w:r w:rsidR="002073D5" w:rsidRPr="00A709CB">
        <w:rPr>
          <w:rFonts w:cs="Arial"/>
        </w:rPr>
        <w:t>into a Flash Player Video format (FLV) that can be streamed and viewed</w:t>
      </w:r>
      <w:r w:rsidR="00196C01" w:rsidRPr="00A709CB">
        <w:rPr>
          <w:rFonts w:cs="Arial"/>
        </w:rPr>
        <w:t xml:space="preserve"> </w:t>
      </w:r>
      <w:r w:rsidR="002073D5" w:rsidRPr="00A709CB">
        <w:rPr>
          <w:rFonts w:cs="Arial"/>
        </w:rPr>
        <w:t>through a users browser. As well as serving the video to web browsers, the</w:t>
      </w:r>
      <w:r w:rsidR="002073D5" w:rsidRPr="00A709CB">
        <w:rPr>
          <w:rFonts w:cs="Arial"/>
        </w:rPr>
        <w:br/>
        <w:t>video is archived to SAN (Storage Area Network) where is can be viewed on</w:t>
      </w:r>
      <w:r w:rsidR="00196C01" w:rsidRPr="00A709CB">
        <w:rPr>
          <w:rFonts w:cs="Arial"/>
        </w:rPr>
        <w:t xml:space="preserve"> </w:t>
      </w:r>
      <w:r w:rsidR="002073D5" w:rsidRPr="00A709CB">
        <w:rPr>
          <w:rFonts w:cs="Arial"/>
        </w:rPr>
        <w:t>demand whenever at a later</w:t>
      </w:r>
      <w:r w:rsidR="00196C01" w:rsidRPr="00A709CB">
        <w:rPr>
          <w:rFonts w:cs="Arial"/>
        </w:rPr>
        <w:t xml:space="preserve"> </w:t>
      </w:r>
      <w:r w:rsidR="002073D5" w:rsidRPr="00A709CB">
        <w:rPr>
          <w:rFonts w:cs="Arial"/>
        </w:rPr>
        <w:t xml:space="preserve">time.Flash supports a number of video </w:t>
      </w:r>
      <w:r w:rsidR="0070125E" w:rsidRPr="00A709CB">
        <w:rPr>
          <w:rFonts w:cs="Arial"/>
        </w:rPr>
        <w:t>compressors</w:t>
      </w:r>
      <w:r w:rsidR="002073D5" w:rsidRPr="00A709CB">
        <w:rPr>
          <w:rFonts w:cs="Arial"/>
        </w:rPr>
        <w:t xml:space="preserve"> but by far the best is the On2</w:t>
      </w:r>
      <w:r w:rsidR="00196C01" w:rsidRPr="00A709CB">
        <w:rPr>
          <w:rFonts w:cs="Arial"/>
        </w:rPr>
        <w:t xml:space="preserve"> </w:t>
      </w:r>
      <w:r w:rsidR="002073D5" w:rsidRPr="00A709CB">
        <w:rPr>
          <w:rFonts w:cs="Arial"/>
        </w:rPr>
        <w:t>VP7 Video compressor. This technology is used in Skype</w:t>
      </w:r>
      <w:r w:rsidR="0070125E" w:rsidRPr="00A709CB">
        <w:rPr>
          <w:rFonts w:cs="Arial"/>
        </w:rPr>
        <w:t>’</w:t>
      </w:r>
      <w:r w:rsidR="002073D5" w:rsidRPr="00A709CB">
        <w:rPr>
          <w:rFonts w:cs="Arial"/>
        </w:rPr>
        <w:t>s video conferencing</w:t>
      </w:r>
      <w:r w:rsidR="00196C01" w:rsidRPr="00A709CB">
        <w:rPr>
          <w:rFonts w:cs="Arial"/>
        </w:rPr>
        <w:t xml:space="preserve"> </w:t>
      </w:r>
      <w:r w:rsidR="002073D5" w:rsidRPr="00A709CB">
        <w:rPr>
          <w:rFonts w:cs="Arial"/>
        </w:rPr>
        <w:t>software.</w:t>
      </w:r>
      <w:r w:rsidR="002073D5" w:rsidRPr="00A709CB">
        <w:rPr>
          <w:rFonts w:cs="Arial"/>
        </w:rPr>
        <w:br/>
      </w:r>
      <w:r w:rsidR="002073D5" w:rsidRPr="00A709CB">
        <w:rPr>
          <w:rFonts w:cs="Arial"/>
        </w:rPr>
        <w:br/>
        <w:t>Flash is also now available in over 95% of the worlds computers and in</w:t>
      </w:r>
      <w:r w:rsidR="00196C01" w:rsidRPr="00A709CB">
        <w:rPr>
          <w:rFonts w:cs="Arial"/>
        </w:rPr>
        <w:t xml:space="preserve"> </w:t>
      </w:r>
      <w:r w:rsidR="002073D5" w:rsidRPr="00A709CB">
        <w:rPr>
          <w:rFonts w:cs="Arial"/>
        </w:rPr>
        <w:t>terms of 3rd party software,</w:t>
      </w:r>
      <w:r w:rsidR="00196C01" w:rsidRPr="00A709CB">
        <w:rPr>
          <w:rFonts w:cs="Arial"/>
        </w:rPr>
        <w:t xml:space="preserve"> </w:t>
      </w:r>
      <w:r w:rsidR="002073D5" w:rsidRPr="00A709CB">
        <w:rPr>
          <w:rFonts w:cs="Arial"/>
        </w:rPr>
        <w:t>components or video compressors, Next2Friends</w:t>
      </w:r>
      <w:r w:rsidR="00196C01" w:rsidRPr="00A709CB">
        <w:rPr>
          <w:rFonts w:cs="Arial"/>
        </w:rPr>
        <w:t xml:space="preserve"> </w:t>
      </w:r>
      <w:r w:rsidR="002073D5" w:rsidRPr="00A709CB">
        <w:rPr>
          <w:rFonts w:cs="Arial"/>
        </w:rPr>
        <w:t xml:space="preserve">needs none as they are all engineered into the single </w:t>
      </w:r>
      <w:r w:rsidR="002073D5" w:rsidRPr="00A709CB">
        <w:rPr>
          <w:rFonts w:cs="Arial"/>
        </w:rPr>
        <w:lastRenderedPageBreak/>
        <w:t>software installer</w:t>
      </w:r>
      <w:r w:rsidR="00196C01" w:rsidRPr="00A709CB">
        <w:rPr>
          <w:rFonts w:cs="Arial"/>
        </w:rPr>
        <w:t xml:space="preserve"> </w:t>
      </w:r>
      <w:r w:rsidR="002073D5" w:rsidRPr="00A709CB">
        <w:rPr>
          <w:rFonts w:cs="Arial"/>
        </w:rPr>
        <w:t>file.</w:t>
      </w:r>
      <w:r w:rsidR="002073D5" w:rsidRPr="00A709CB">
        <w:rPr>
          <w:rFonts w:cs="Arial"/>
        </w:rPr>
        <w:br/>
      </w:r>
      <w:r w:rsidR="002073D5" w:rsidRPr="00A709CB">
        <w:rPr>
          <w:rFonts w:cs="Arial"/>
        </w:rPr>
        <w:br/>
        <w:t>A note about real-time video compressors:</w:t>
      </w:r>
      <w:r w:rsidR="00E02097" w:rsidRPr="00A709CB">
        <w:rPr>
          <w:rFonts w:cs="Arial"/>
        </w:rPr>
        <w:t xml:space="preserve"> </w:t>
      </w:r>
      <w:r w:rsidR="002073D5" w:rsidRPr="00A709CB">
        <w:rPr>
          <w:rFonts w:cs="Arial"/>
        </w:rPr>
        <w:t>Some real-time video compressors use data from future frames to offset</w:t>
      </w:r>
      <w:r w:rsidR="00196C01" w:rsidRPr="00A709CB">
        <w:rPr>
          <w:rFonts w:cs="Arial"/>
        </w:rPr>
        <w:t xml:space="preserve"> </w:t>
      </w:r>
      <w:r w:rsidR="002073D5" w:rsidRPr="00A709CB">
        <w:rPr>
          <w:rFonts w:cs="Arial"/>
        </w:rPr>
        <w:t>data in current frames. This reduces redundancy if the same data is in</w:t>
      </w:r>
      <w:r w:rsidR="00196C01" w:rsidRPr="00A709CB">
        <w:rPr>
          <w:rFonts w:cs="Arial"/>
        </w:rPr>
        <w:t xml:space="preserve"> </w:t>
      </w:r>
      <w:r w:rsidR="002073D5" w:rsidRPr="00A709CB">
        <w:rPr>
          <w:rFonts w:cs="Arial"/>
        </w:rPr>
        <w:t>both frames. However, due to the nature of Live video, there is no way or</w:t>
      </w:r>
      <w:r w:rsidR="00E02097" w:rsidRPr="00A709CB">
        <w:rPr>
          <w:rFonts w:cs="Arial"/>
        </w:rPr>
        <w:t xml:space="preserve"> </w:t>
      </w:r>
      <w:r w:rsidR="002073D5" w:rsidRPr="00A709CB">
        <w:rPr>
          <w:rFonts w:cs="Arial"/>
        </w:rPr>
        <w:t>determining what data the next frame will contain. This will increase the</w:t>
      </w:r>
      <w:r w:rsidR="00196C01" w:rsidRPr="00A709CB">
        <w:rPr>
          <w:rFonts w:cs="Arial"/>
        </w:rPr>
        <w:t xml:space="preserve"> </w:t>
      </w:r>
      <w:r w:rsidR="002073D5" w:rsidRPr="00A709CB">
        <w:rPr>
          <w:rFonts w:cs="Arial"/>
        </w:rPr>
        <w:t>bitrate ever so slightly.</w:t>
      </w:r>
    </w:p>
    <w:p w:rsidR="002073D5" w:rsidRPr="00A709CB" w:rsidRDefault="0051381F" w:rsidP="00E02097">
      <w:pPr>
        <w:spacing w:before="100" w:beforeAutospacing="1" w:after="100" w:afterAutospacing="1"/>
        <w:ind w:left="0"/>
        <w:rPr>
          <w:rFonts w:cs="Arial"/>
        </w:rPr>
      </w:pPr>
      <w:r w:rsidRPr="00A709CB">
        <w:rPr>
          <w:rFonts w:cs="Arial"/>
        </w:rPr>
        <w:t xml:space="preserve">Whilst the </w:t>
      </w:r>
      <w:r w:rsidRPr="00A709CB">
        <w:rPr>
          <w:rFonts w:cs="Arial"/>
          <w:color w:val="000000"/>
        </w:rPr>
        <w:t>Next2Friends</w:t>
      </w:r>
      <w:r w:rsidRPr="00A709CB">
        <w:rPr>
          <w:rFonts w:cs="Arial"/>
        </w:rPr>
        <w:t xml:space="preserve"> system</w:t>
      </w:r>
      <w:r w:rsidR="000363C1">
        <w:rPr>
          <w:rFonts w:cs="Arial"/>
        </w:rPr>
        <w:t xml:space="preserve"> [Figure 7.0]</w:t>
      </w:r>
      <w:r w:rsidRPr="00A709CB">
        <w:rPr>
          <w:rFonts w:cs="Arial"/>
        </w:rPr>
        <w:t xml:space="preserve"> is purely a consumer focused system, the underlying technology provides a secure, robust and scaleable platform for mobile video conferencing</w:t>
      </w:r>
      <w:r w:rsidR="005D6DA1" w:rsidRPr="00A709CB">
        <w:rPr>
          <w:rFonts w:cs="Arial"/>
        </w:rPr>
        <w:t xml:space="preserve"> for both consumer and corporate users.</w:t>
      </w:r>
    </w:p>
    <w:p w:rsidR="002073D5" w:rsidRPr="00A709CB" w:rsidRDefault="002073D5" w:rsidP="00AE089F">
      <w:pPr>
        <w:ind w:left="0"/>
        <w:jc w:val="both"/>
        <w:rPr>
          <w:rFonts w:cs="Arial"/>
        </w:rPr>
      </w:pPr>
    </w:p>
    <w:p w:rsidR="002073D5" w:rsidRPr="00A709CB" w:rsidRDefault="002073D5" w:rsidP="00AE089F">
      <w:pPr>
        <w:ind w:left="0"/>
        <w:jc w:val="both"/>
        <w:rPr>
          <w:rFonts w:cs="Arial"/>
        </w:rPr>
      </w:pPr>
    </w:p>
    <w:p w:rsidR="00E5762C" w:rsidRPr="00A709CB" w:rsidRDefault="00E5762C" w:rsidP="00AE089F">
      <w:pPr>
        <w:ind w:left="720"/>
        <w:jc w:val="both"/>
        <w:rPr>
          <w:rFonts w:cs="Arial"/>
        </w:rPr>
      </w:pPr>
    </w:p>
    <w:p w:rsidR="00E5762C" w:rsidRPr="00A709CB" w:rsidRDefault="0051381F" w:rsidP="00AE089F">
      <w:pPr>
        <w:ind w:left="720"/>
        <w:jc w:val="both"/>
        <w:rPr>
          <w:rFonts w:cs="Arial"/>
        </w:rPr>
      </w:pPr>
      <w:r w:rsidRPr="00A709CB">
        <w:rPr>
          <w:rFonts w:cs="Arial"/>
        </w:rPr>
        <w:object w:dxaOrig="7199" w:dyaOrig="5400">
          <v:shape id="_x0000_i1028" type="#_x0000_t75" style="width:5in;height:270pt">
            <v:imagedata r:id="rId17" o:title=""/>
          </v:shape>
        </w:object>
      </w:r>
      <w:r w:rsidRPr="00A709CB">
        <w:rPr>
          <w:rFonts w:cs="Arial"/>
        </w:rPr>
        <w:t xml:space="preserve"> </w:t>
      </w:r>
    </w:p>
    <w:p w:rsidR="00E5762C" w:rsidRPr="00A709CB" w:rsidRDefault="00E5762C" w:rsidP="00AE089F">
      <w:pPr>
        <w:ind w:left="720"/>
        <w:jc w:val="both"/>
        <w:rPr>
          <w:rFonts w:cs="Arial"/>
        </w:rPr>
      </w:pPr>
    </w:p>
    <w:p w:rsidR="00E5762C" w:rsidRPr="00A709CB" w:rsidRDefault="000363C1" w:rsidP="00AE089F">
      <w:pPr>
        <w:ind w:left="720"/>
        <w:jc w:val="both"/>
        <w:rPr>
          <w:rFonts w:cs="Arial"/>
        </w:rPr>
      </w:pPr>
      <w:r>
        <w:rPr>
          <w:rFonts w:cs="Arial"/>
        </w:rPr>
        <w:t xml:space="preserve">Figure 7.0 Consumer and </w:t>
      </w:r>
      <w:r w:rsidR="009E12E0">
        <w:rPr>
          <w:rFonts w:cs="Arial"/>
        </w:rPr>
        <w:t>Corporate</w:t>
      </w:r>
      <w:r>
        <w:rPr>
          <w:rFonts w:cs="Arial"/>
        </w:rPr>
        <w:t xml:space="preserve"> Level Video (</w:t>
      </w:r>
      <w:smartTag w:uri="urn:schemas-microsoft-com:office:smarttags" w:element="City">
        <w:smartTag w:uri="urn:schemas-microsoft-com:office:smarttags" w:element="place">
          <w:r>
            <w:rPr>
              <w:rFonts w:cs="Arial"/>
            </w:rPr>
            <w:t>Mobile</w:t>
          </w:r>
        </w:smartTag>
      </w:smartTag>
      <w:r>
        <w:rPr>
          <w:rFonts w:cs="Arial"/>
        </w:rPr>
        <w:t xml:space="preserve"> or Fixed Desk) Conferencing with Next2Friends Users</w:t>
      </w:r>
    </w:p>
    <w:p w:rsidR="00E5762C" w:rsidRPr="00A709CB" w:rsidRDefault="00E5762C" w:rsidP="00E5762C">
      <w:pPr>
        <w:ind w:left="0"/>
        <w:rPr>
          <w:rFonts w:cs="Arial"/>
          <w:lang w:val="en-GB"/>
        </w:rPr>
      </w:pPr>
    </w:p>
    <w:p w:rsidR="00E5762C" w:rsidRPr="00A709CB" w:rsidRDefault="00E5762C" w:rsidP="00E5762C">
      <w:pPr>
        <w:ind w:left="0"/>
        <w:rPr>
          <w:rFonts w:cs="Arial"/>
          <w:b/>
          <w:lang w:val="en-GB"/>
        </w:rPr>
      </w:pPr>
      <w:r w:rsidRPr="00A709CB">
        <w:rPr>
          <w:rFonts w:cs="Arial"/>
          <w:b/>
          <w:lang w:val="en-GB"/>
        </w:rPr>
        <w:t>Revenue Generation for Users</w:t>
      </w:r>
    </w:p>
    <w:p w:rsidR="00932DAD" w:rsidRPr="00A709CB" w:rsidRDefault="00932DAD" w:rsidP="00E5762C">
      <w:pPr>
        <w:ind w:left="0"/>
        <w:rPr>
          <w:rFonts w:cs="Arial"/>
          <w:b/>
          <w:lang w:val="en-GB"/>
        </w:rPr>
      </w:pPr>
    </w:p>
    <w:p w:rsidR="00932DAD" w:rsidRPr="00A709CB" w:rsidRDefault="00042645" w:rsidP="00E5762C">
      <w:pPr>
        <w:ind w:left="0"/>
        <w:rPr>
          <w:rFonts w:cs="Arial"/>
          <w:lang w:val="en-GB"/>
        </w:rPr>
      </w:pPr>
      <w:r w:rsidRPr="00A709CB">
        <w:rPr>
          <w:rFonts w:cs="Arial"/>
          <w:lang w:val="en-GB"/>
        </w:rPr>
        <w:t>Next2Friends Registered Users will be able to actually generate revenues for use and for extending their known Next2Friends contacts. These</w:t>
      </w:r>
      <w:r w:rsidR="005C49BD" w:rsidRPr="00A709CB">
        <w:rPr>
          <w:rFonts w:cs="Arial"/>
          <w:lang w:val="en-GB"/>
        </w:rPr>
        <w:t xml:space="preserve"> earning tools</w:t>
      </w:r>
      <w:r w:rsidRPr="00A709CB">
        <w:rPr>
          <w:rFonts w:cs="Arial"/>
          <w:lang w:val="en-GB"/>
        </w:rPr>
        <w:t xml:space="preserve"> are;</w:t>
      </w:r>
    </w:p>
    <w:p w:rsidR="00042645" w:rsidRPr="00A709CB" w:rsidRDefault="00042645" w:rsidP="00E5762C">
      <w:pPr>
        <w:ind w:left="0"/>
        <w:rPr>
          <w:rFonts w:cs="Arial"/>
          <w:lang w:val="en-GB"/>
        </w:rPr>
      </w:pPr>
    </w:p>
    <w:p w:rsidR="00042645" w:rsidRPr="00A709CB" w:rsidRDefault="00042645" w:rsidP="008F360C">
      <w:pPr>
        <w:numPr>
          <w:ilvl w:val="3"/>
          <w:numId w:val="9"/>
        </w:numPr>
        <w:tabs>
          <w:tab w:val="clear" w:pos="2880"/>
          <w:tab w:val="num" w:pos="1418"/>
        </w:tabs>
        <w:ind w:left="1418" w:hanging="567"/>
        <w:rPr>
          <w:rFonts w:cs="Arial"/>
          <w:lang w:val="en-GB"/>
        </w:rPr>
        <w:pPrChange w:id="111" w:author=" " w:date="2007-07-26T20:22:00Z">
          <w:pPr>
            <w:numPr>
              <w:ilvl w:val="3"/>
              <w:numId w:val="63"/>
            </w:numPr>
            <w:tabs>
              <w:tab w:val="num" w:pos="360"/>
              <w:tab w:val="num" w:pos="1418"/>
            </w:tabs>
            <w:ind w:left="1418" w:hanging="567"/>
          </w:pPr>
        </w:pPrChange>
      </w:pPr>
      <w:r w:rsidRPr="00A709CB">
        <w:rPr>
          <w:rFonts w:cs="Arial"/>
          <w:lang w:val="en-GB"/>
        </w:rPr>
        <w:t>Extension of Next2Friends Contacts</w:t>
      </w:r>
    </w:p>
    <w:p w:rsidR="00042645" w:rsidRPr="00A709CB" w:rsidRDefault="00042645" w:rsidP="008F360C">
      <w:pPr>
        <w:numPr>
          <w:ilvl w:val="3"/>
          <w:numId w:val="9"/>
        </w:numPr>
        <w:tabs>
          <w:tab w:val="clear" w:pos="2880"/>
          <w:tab w:val="num" w:pos="1418"/>
        </w:tabs>
        <w:ind w:left="1418" w:hanging="567"/>
        <w:rPr>
          <w:rFonts w:cs="Arial"/>
          <w:lang w:val="en-GB"/>
        </w:rPr>
        <w:pPrChange w:id="112" w:author=" " w:date="2007-07-26T20:22:00Z">
          <w:pPr>
            <w:numPr>
              <w:ilvl w:val="3"/>
              <w:numId w:val="63"/>
            </w:numPr>
            <w:tabs>
              <w:tab w:val="num" w:pos="360"/>
              <w:tab w:val="num" w:pos="1418"/>
            </w:tabs>
            <w:ind w:left="1418" w:hanging="567"/>
          </w:pPr>
        </w:pPrChange>
      </w:pPr>
      <w:r w:rsidRPr="00A709CB">
        <w:rPr>
          <w:rFonts w:cs="Arial"/>
        </w:rPr>
        <w:t>Video specific Advertising: Live TV broadcasting from members, Live TV streaming (quality content)</w:t>
      </w:r>
    </w:p>
    <w:p w:rsidR="00E62BA5" w:rsidRPr="00A709CB" w:rsidRDefault="00E62BA5" w:rsidP="00E62BA5">
      <w:pPr>
        <w:ind w:left="851"/>
        <w:rPr>
          <w:rFonts w:cs="Arial"/>
        </w:rPr>
      </w:pPr>
    </w:p>
    <w:p w:rsidR="00E62BA5" w:rsidRPr="00A709CB" w:rsidRDefault="00E62BA5" w:rsidP="00E62BA5">
      <w:pPr>
        <w:ind w:left="851"/>
        <w:rPr>
          <w:rFonts w:cs="Arial"/>
        </w:rPr>
      </w:pPr>
    </w:p>
    <w:p w:rsidR="005C49BD" w:rsidRPr="00A709CB" w:rsidRDefault="005C49BD" w:rsidP="00E62BA5">
      <w:pPr>
        <w:ind w:left="851"/>
        <w:rPr>
          <w:rFonts w:cs="Arial"/>
        </w:rPr>
      </w:pPr>
    </w:p>
    <w:p w:rsidR="005C49BD" w:rsidRPr="00A709CB" w:rsidRDefault="005C49BD" w:rsidP="00E62BA5">
      <w:pPr>
        <w:ind w:left="851"/>
        <w:rPr>
          <w:rFonts w:cs="Arial"/>
        </w:rPr>
      </w:pPr>
    </w:p>
    <w:p w:rsidR="005C49BD" w:rsidRPr="00A709CB" w:rsidRDefault="005C49BD" w:rsidP="00E62BA5">
      <w:pPr>
        <w:ind w:left="851"/>
        <w:rPr>
          <w:rFonts w:cs="Arial"/>
        </w:rPr>
      </w:pPr>
    </w:p>
    <w:p w:rsidR="005C49BD" w:rsidRPr="00A709CB" w:rsidRDefault="005C49BD" w:rsidP="00E62BA5">
      <w:pPr>
        <w:ind w:left="851"/>
        <w:rPr>
          <w:rFonts w:cs="Arial"/>
        </w:rPr>
      </w:pPr>
    </w:p>
    <w:p w:rsidR="005C49BD" w:rsidRPr="00A709CB" w:rsidRDefault="005C49BD" w:rsidP="00E62BA5">
      <w:pPr>
        <w:ind w:left="851"/>
        <w:rPr>
          <w:rFonts w:cs="Arial"/>
        </w:rPr>
      </w:pPr>
    </w:p>
    <w:p w:rsidR="005C49BD" w:rsidRPr="00A709CB" w:rsidRDefault="005C49BD" w:rsidP="00E62BA5">
      <w:pPr>
        <w:ind w:left="851"/>
        <w:rPr>
          <w:rFonts w:cs="Arial"/>
        </w:rPr>
      </w:pPr>
    </w:p>
    <w:p w:rsidR="00E62BA5" w:rsidRPr="00A709CB" w:rsidRDefault="00E62BA5" w:rsidP="008F360C">
      <w:pPr>
        <w:numPr>
          <w:ilvl w:val="0"/>
          <w:numId w:val="20"/>
        </w:numPr>
        <w:rPr>
          <w:rFonts w:cs="Arial"/>
          <w:b/>
          <w:lang w:val="en-GB"/>
        </w:rPr>
        <w:pPrChange w:id="113" w:author=" " w:date="2007-07-26T20:22:00Z">
          <w:pPr>
            <w:numPr>
              <w:numId w:val="74"/>
            </w:numPr>
            <w:tabs>
              <w:tab w:val="num" w:pos="360"/>
            </w:tabs>
          </w:pPr>
        </w:pPrChange>
      </w:pPr>
      <w:r w:rsidRPr="00A709CB">
        <w:rPr>
          <w:rFonts w:cs="Arial"/>
          <w:b/>
          <w:lang w:val="en-GB"/>
        </w:rPr>
        <w:t>Extension of Next2Friends Contacts</w:t>
      </w:r>
    </w:p>
    <w:p w:rsidR="005C49BD" w:rsidRPr="00A709CB" w:rsidRDefault="005C49BD" w:rsidP="00E62BA5">
      <w:pPr>
        <w:ind w:left="0"/>
        <w:rPr>
          <w:rFonts w:cs="Arial"/>
          <w:b/>
          <w:lang w:val="en-GB"/>
        </w:rPr>
      </w:pPr>
    </w:p>
    <w:p w:rsidR="005C49BD" w:rsidRDefault="005C49BD" w:rsidP="00B50F9D">
      <w:pPr>
        <w:ind w:left="0"/>
        <w:jc w:val="both"/>
        <w:rPr>
          <w:rFonts w:cs="Arial"/>
          <w:lang w:val="en-GB"/>
        </w:rPr>
      </w:pPr>
      <w:r w:rsidRPr="00A709CB">
        <w:rPr>
          <w:rFonts w:cs="Arial"/>
          <w:lang w:val="en-GB"/>
        </w:rPr>
        <w:t>Social networking sites never reward</w:t>
      </w:r>
      <w:r w:rsidR="009E12E0">
        <w:rPr>
          <w:rFonts w:cs="Arial"/>
          <w:lang w:val="en-GB"/>
        </w:rPr>
        <w:t>ed</w:t>
      </w:r>
      <w:r w:rsidRPr="00A709CB">
        <w:rPr>
          <w:rFonts w:cs="Arial"/>
          <w:lang w:val="en-GB"/>
        </w:rPr>
        <w:t xml:space="preserve"> founder users for the growth and therefore the success of the portal or group</w:t>
      </w:r>
      <w:r w:rsidR="009E12E0">
        <w:rPr>
          <w:rFonts w:cs="Arial"/>
          <w:lang w:val="en-GB"/>
        </w:rPr>
        <w:t xml:space="preserve"> and if they have, certainly not with real cash that you can spend</w:t>
      </w:r>
      <w:r w:rsidRPr="00A709CB">
        <w:rPr>
          <w:rFonts w:cs="Arial"/>
          <w:lang w:val="en-GB"/>
        </w:rPr>
        <w:t>. Next2Friends will change this and become the first social networking site to;</w:t>
      </w:r>
    </w:p>
    <w:p w:rsidR="009E12E0" w:rsidRDefault="009E12E0" w:rsidP="00B50F9D">
      <w:pPr>
        <w:ind w:left="0"/>
        <w:jc w:val="both"/>
        <w:rPr>
          <w:rFonts w:cs="Arial"/>
          <w:lang w:val="en-GB"/>
        </w:rPr>
      </w:pPr>
    </w:p>
    <w:p w:rsidR="00A31165" w:rsidRDefault="009E12E0" w:rsidP="008F360C">
      <w:pPr>
        <w:numPr>
          <w:ilvl w:val="3"/>
          <w:numId w:val="9"/>
        </w:numPr>
        <w:tabs>
          <w:tab w:val="clear" w:pos="2880"/>
          <w:tab w:val="num" w:pos="1418"/>
        </w:tabs>
        <w:ind w:left="1418" w:hanging="567"/>
        <w:rPr>
          <w:rFonts w:cs="Arial"/>
          <w:lang w:val="en-GB"/>
        </w:rPr>
        <w:pPrChange w:id="114" w:author=" " w:date="2007-07-26T20:22:00Z">
          <w:pPr>
            <w:numPr>
              <w:ilvl w:val="3"/>
              <w:numId w:val="63"/>
            </w:numPr>
            <w:tabs>
              <w:tab w:val="num" w:pos="360"/>
              <w:tab w:val="num" w:pos="1418"/>
            </w:tabs>
            <w:ind w:left="1418" w:hanging="567"/>
          </w:pPr>
        </w:pPrChange>
      </w:pPr>
      <w:r>
        <w:rPr>
          <w:rFonts w:cs="Arial"/>
          <w:lang w:val="en-GB"/>
        </w:rPr>
        <w:t>Pay/ Reward</w:t>
      </w:r>
      <w:r w:rsidRPr="00A709CB">
        <w:rPr>
          <w:rFonts w:cs="Arial"/>
          <w:lang w:val="en-GB"/>
        </w:rPr>
        <w:t xml:space="preserve"> Next2Friends</w:t>
      </w:r>
      <w:r w:rsidR="00A31165">
        <w:rPr>
          <w:rFonts w:cs="Arial"/>
          <w:lang w:val="en-GB"/>
        </w:rPr>
        <w:t xml:space="preserve"> Founder</w:t>
      </w:r>
      <w:r w:rsidRPr="009E12E0">
        <w:rPr>
          <w:rFonts w:cs="Arial"/>
          <w:lang w:val="en-GB"/>
        </w:rPr>
        <w:t xml:space="preserve"> </w:t>
      </w:r>
      <w:r w:rsidR="00A31165" w:rsidRPr="00A709CB">
        <w:rPr>
          <w:rFonts w:cs="Arial"/>
          <w:lang w:val="en-GB"/>
        </w:rPr>
        <w:t xml:space="preserve">members </w:t>
      </w:r>
      <w:r w:rsidR="00A31165">
        <w:rPr>
          <w:rFonts w:cs="Arial"/>
          <w:lang w:val="en-GB"/>
        </w:rPr>
        <w:t xml:space="preserve">and Members </w:t>
      </w:r>
      <w:r w:rsidRPr="00A709CB">
        <w:rPr>
          <w:rFonts w:cs="Arial"/>
          <w:lang w:val="en-GB"/>
        </w:rPr>
        <w:t>of sub groups based on the number of Next2Friends users subscribe to the</w:t>
      </w:r>
      <w:r w:rsidR="00A31165">
        <w:rPr>
          <w:rFonts w:cs="Arial"/>
          <w:lang w:val="en-GB"/>
        </w:rPr>
        <w:t>ir groups/</w:t>
      </w:r>
      <w:r w:rsidRPr="00A709CB">
        <w:rPr>
          <w:rFonts w:cs="Arial"/>
          <w:lang w:val="en-GB"/>
        </w:rPr>
        <w:t>site and for the duration for which they continue to pay their monthly fee.</w:t>
      </w:r>
      <w:r w:rsidR="00A31165" w:rsidRPr="00A31165">
        <w:rPr>
          <w:rFonts w:cs="Arial"/>
          <w:lang w:val="en-GB"/>
        </w:rPr>
        <w:t xml:space="preserve"> </w:t>
      </w:r>
    </w:p>
    <w:p w:rsidR="00A31165" w:rsidRDefault="00A31165" w:rsidP="00A31165">
      <w:pPr>
        <w:ind w:left="851"/>
        <w:rPr>
          <w:rFonts w:cs="Arial"/>
          <w:lang w:val="en-GB"/>
        </w:rPr>
      </w:pPr>
    </w:p>
    <w:p w:rsidR="009E12E0" w:rsidRDefault="00A31165" w:rsidP="008F360C">
      <w:pPr>
        <w:numPr>
          <w:ilvl w:val="3"/>
          <w:numId w:val="9"/>
        </w:numPr>
        <w:tabs>
          <w:tab w:val="clear" w:pos="2880"/>
          <w:tab w:val="num" w:pos="1418"/>
        </w:tabs>
        <w:ind w:left="1418" w:hanging="567"/>
        <w:rPr>
          <w:rFonts w:cs="Arial"/>
          <w:lang w:val="en-GB"/>
        </w:rPr>
        <w:pPrChange w:id="115" w:author=" " w:date="2007-07-26T20:22:00Z">
          <w:pPr>
            <w:numPr>
              <w:ilvl w:val="3"/>
              <w:numId w:val="63"/>
            </w:numPr>
            <w:tabs>
              <w:tab w:val="num" w:pos="360"/>
              <w:tab w:val="num" w:pos="1418"/>
            </w:tabs>
            <w:ind w:left="1418" w:hanging="567"/>
          </w:pPr>
        </w:pPrChange>
      </w:pPr>
      <w:r>
        <w:rPr>
          <w:rFonts w:cs="Arial"/>
          <w:lang w:val="en-GB"/>
        </w:rPr>
        <w:t xml:space="preserve">Next2Friends </w:t>
      </w:r>
      <w:r w:rsidRPr="00A709CB">
        <w:rPr>
          <w:rFonts w:cs="Arial"/>
          <w:lang w:val="en-GB"/>
        </w:rPr>
        <w:t>reward the referring Next2Friends user $2.00 per month, per new user they invite to sign up to the service and for the whole period for which they continue to pay their fees;</w:t>
      </w:r>
    </w:p>
    <w:p w:rsidR="005C49BD" w:rsidRPr="00A709CB" w:rsidRDefault="005C49BD" w:rsidP="00B50F9D">
      <w:pPr>
        <w:ind w:left="0"/>
        <w:jc w:val="both"/>
        <w:rPr>
          <w:rFonts w:cs="Arial"/>
          <w:lang w:val="en-GB"/>
        </w:rPr>
      </w:pPr>
    </w:p>
    <w:p w:rsidR="005C49BD" w:rsidRPr="00A709CB" w:rsidRDefault="005C49BD" w:rsidP="00B50F9D">
      <w:pPr>
        <w:ind w:left="0"/>
        <w:jc w:val="both"/>
        <w:rPr>
          <w:rFonts w:cs="Arial"/>
          <w:lang w:val="en-GB"/>
        </w:rPr>
      </w:pPr>
      <w:r w:rsidRPr="00A709CB">
        <w:rPr>
          <w:rFonts w:cs="Arial"/>
          <w:b/>
          <w:lang w:val="en-GB"/>
        </w:rPr>
        <w:t>Example:</w:t>
      </w:r>
      <w:r w:rsidRPr="00A709CB">
        <w:rPr>
          <w:rFonts w:cs="Arial"/>
          <w:lang w:val="en-GB"/>
        </w:rPr>
        <w:t xml:space="preserve"> </w:t>
      </w:r>
      <w:smartTag w:uri="urn:schemas-microsoft-com:office:smarttags" w:element="PersonName">
        <w:r w:rsidRPr="00A709CB">
          <w:rPr>
            <w:rFonts w:cs="Arial"/>
            <w:lang w:val="en-GB"/>
          </w:rPr>
          <w:t>Oliver</w:t>
        </w:r>
      </w:smartTag>
      <w:r w:rsidRPr="00A709CB">
        <w:rPr>
          <w:rFonts w:cs="Arial"/>
          <w:lang w:val="en-GB"/>
        </w:rPr>
        <w:t xml:space="preserve"> invites Mary to join Next2Friends and Mary accepts, say Mary now remains a Next2Friends user for 12 months and invites </w:t>
      </w:r>
      <w:smartTag w:uri="urn:schemas-microsoft-com:office:smarttags" w:element="PersonName">
        <w:r w:rsidRPr="00A709CB">
          <w:rPr>
            <w:rFonts w:cs="Arial"/>
            <w:lang w:val="en-GB"/>
          </w:rPr>
          <w:t>John</w:t>
        </w:r>
      </w:smartTag>
      <w:r w:rsidRPr="00A709CB">
        <w:rPr>
          <w:rFonts w:cs="Arial"/>
          <w:lang w:val="en-GB"/>
        </w:rPr>
        <w:t xml:space="preserve"> to join Next2Friends and </w:t>
      </w:r>
      <w:smartTag w:uri="urn:schemas-microsoft-com:office:smarttags" w:element="PersonName">
        <w:r w:rsidRPr="00A709CB">
          <w:rPr>
            <w:rFonts w:cs="Arial"/>
            <w:lang w:val="en-GB"/>
          </w:rPr>
          <w:t>John</w:t>
        </w:r>
      </w:smartTag>
      <w:r w:rsidRPr="00A709CB">
        <w:rPr>
          <w:rFonts w:cs="Arial"/>
          <w:lang w:val="en-GB"/>
        </w:rPr>
        <w:t xml:space="preserve"> accepts and then </w:t>
      </w:r>
      <w:smartTag w:uri="urn:schemas-microsoft-com:office:smarttags" w:element="PersonName">
        <w:r w:rsidRPr="00A709CB">
          <w:rPr>
            <w:rFonts w:cs="Arial"/>
            <w:lang w:val="en-GB"/>
          </w:rPr>
          <w:t>John</w:t>
        </w:r>
      </w:smartTag>
      <w:r w:rsidRPr="00A709CB">
        <w:rPr>
          <w:rFonts w:cs="Arial"/>
          <w:lang w:val="en-GB"/>
        </w:rPr>
        <w:t xml:space="preserve"> remains a user of Next2Friends for 12 months and also invites Charlie to join;</w:t>
      </w:r>
    </w:p>
    <w:p w:rsidR="005C49BD" w:rsidRPr="00A709CB" w:rsidRDefault="005C49BD" w:rsidP="00B50F9D">
      <w:pPr>
        <w:ind w:left="0"/>
        <w:jc w:val="both"/>
        <w:rPr>
          <w:rFonts w:cs="Arial"/>
          <w:lang w:val="en-GB"/>
        </w:rPr>
      </w:pPr>
    </w:p>
    <w:p w:rsidR="005C49BD" w:rsidRPr="00A709CB" w:rsidRDefault="005C49BD" w:rsidP="00B50F9D">
      <w:pPr>
        <w:ind w:left="0"/>
        <w:jc w:val="both"/>
        <w:rPr>
          <w:rFonts w:cs="Arial"/>
          <w:lang w:val="en-GB"/>
        </w:rPr>
      </w:pPr>
      <w:smartTag w:uri="urn:schemas-microsoft-com:office:smarttags" w:element="PersonName">
        <w:r w:rsidRPr="00A709CB">
          <w:rPr>
            <w:rFonts w:cs="Arial"/>
            <w:lang w:val="en-GB"/>
          </w:rPr>
          <w:t>Oliver</w:t>
        </w:r>
      </w:smartTag>
      <w:r w:rsidRPr="00A709CB">
        <w:rPr>
          <w:rFonts w:cs="Arial"/>
          <w:lang w:val="en-GB"/>
        </w:rPr>
        <w:t xml:space="preserve"> would earn;</w:t>
      </w:r>
    </w:p>
    <w:p w:rsidR="005C49BD" w:rsidRPr="00A709CB" w:rsidRDefault="005C49BD" w:rsidP="00B50F9D">
      <w:pPr>
        <w:ind w:left="0"/>
        <w:jc w:val="both"/>
        <w:rPr>
          <w:rFonts w:cs="Arial"/>
          <w:lang w:val="en-GB"/>
        </w:rPr>
      </w:pPr>
    </w:p>
    <w:p w:rsidR="005C49BD" w:rsidRPr="00A709CB" w:rsidRDefault="005C49BD" w:rsidP="00B50F9D">
      <w:pPr>
        <w:ind w:left="0"/>
        <w:jc w:val="both"/>
        <w:rPr>
          <w:rFonts w:cs="Arial"/>
          <w:lang w:val="en-GB"/>
        </w:rPr>
      </w:pPr>
      <w:r w:rsidRPr="00A709CB">
        <w:rPr>
          <w:rFonts w:cs="Arial"/>
          <w:lang w:val="en-GB"/>
        </w:rPr>
        <w:t xml:space="preserve">$2,00 per month for Mary, $0.20 per month for </w:t>
      </w:r>
      <w:smartTag w:uri="urn:schemas-microsoft-com:office:smarttags" w:element="PersonName">
        <w:r w:rsidRPr="00A709CB">
          <w:rPr>
            <w:rFonts w:cs="Arial"/>
            <w:lang w:val="en-GB"/>
          </w:rPr>
          <w:t>John</w:t>
        </w:r>
      </w:smartTag>
      <w:r w:rsidRPr="00A709CB">
        <w:rPr>
          <w:rFonts w:cs="Arial"/>
          <w:lang w:val="en-GB"/>
        </w:rPr>
        <w:t xml:space="preserve"> and then $0.10c per month for Charlie = $27.60 </w:t>
      </w:r>
      <w:r w:rsidR="00A31165">
        <w:rPr>
          <w:rFonts w:cs="Arial"/>
          <w:lang w:val="en-GB"/>
        </w:rPr>
        <w:t xml:space="preserve">total </w:t>
      </w:r>
      <w:r w:rsidRPr="00A709CB">
        <w:rPr>
          <w:rFonts w:cs="Arial"/>
          <w:lang w:val="en-GB"/>
        </w:rPr>
        <w:t>earnings for year. On average we expect each Next2Friends users to have</w:t>
      </w:r>
      <w:r w:rsidR="00A31165">
        <w:rPr>
          <w:rFonts w:cs="Arial"/>
          <w:lang w:val="en-GB"/>
        </w:rPr>
        <w:t xml:space="preserve"> a minimum</w:t>
      </w:r>
      <w:r w:rsidRPr="00A709CB">
        <w:rPr>
          <w:rFonts w:cs="Arial"/>
          <w:lang w:val="en-GB"/>
        </w:rPr>
        <w:t xml:space="preserve"> 100 direct friends with 200 level 1 and 400 level two friends, which </w:t>
      </w:r>
      <w:r w:rsidR="00B50F9D" w:rsidRPr="00A709CB">
        <w:rPr>
          <w:rFonts w:cs="Arial"/>
          <w:lang w:val="en-GB"/>
        </w:rPr>
        <w:t>would mean</w:t>
      </w:r>
      <w:r w:rsidRPr="00A709CB">
        <w:rPr>
          <w:rFonts w:cs="Arial"/>
          <w:lang w:val="en-GB"/>
        </w:rPr>
        <w:t xml:space="preserve"> that </w:t>
      </w:r>
      <w:smartTag w:uri="urn:schemas-microsoft-com:office:smarttags" w:element="PersonName">
        <w:r w:rsidRPr="00A709CB">
          <w:rPr>
            <w:rFonts w:cs="Arial"/>
            <w:lang w:val="en-GB"/>
          </w:rPr>
          <w:t>Oliver</w:t>
        </w:r>
      </w:smartTag>
      <w:r w:rsidRPr="00A709CB">
        <w:rPr>
          <w:rFonts w:cs="Arial"/>
          <w:lang w:val="en-GB"/>
        </w:rPr>
        <w:t xml:space="preserve"> on average would earn </w:t>
      </w:r>
      <w:r w:rsidR="00A31165">
        <w:rPr>
          <w:rFonts w:cs="Arial"/>
          <w:lang w:val="en-GB"/>
        </w:rPr>
        <w:t>$</w:t>
      </w:r>
      <w:r w:rsidRPr="00A709CB">
        <w:rPr>
          <w:rFonts w:cs="Arial"/>
          <w:lang w:val="en-GB"/>
        </w:rPr>
        <w:t>230 against the</w:t>
      </w:r>
      <w:r w:rsidR="00B50F9D" w:rsidRPr="00A709CB">
        <w:rPr>
          <w:rFonts w:cs="Arial"/>
          <w:lang w:val="en-GB"/>
        </w:rPr>
        <w:t xml:space="preserve"> minimum of $1,400 on top line revenues for Next2Friends.</w:t>
      </w:r>
    </w:p>
    <w:p w:rsidR="00E62BA5" w:rsidRPr="00A31165" w:rsidRDefault="00E62BA5" w:rsidP="00E62BA5">
      <w:pPr>
        <w:ind w:left="851"/>
        <w:rPr>
          <w:rFonts w:cs="Arial"/>
          <w:lang w:val="en-GB"/>
        </w:rPr>
      </w:pPr>
    </w:p>
    <w:p w:rsidR="00E62BA5" w:rsidRPr="00A709CB" w:rsidRDefault="00E62BA5" w:rsidP="00E62BA5">
      <w:pPr>
        <w:ind w:left="851"/>
        <w:rPr>
          <w:rFonts w:cs="Arial"/>
        </w:rPr>
      </w:pPr>
    </w:p>
    <w:p w:rsidR="00E62BA5" w:rsidRPr="00A709CB" w:rsidRDefault="00E62BA5" w:rsidP="008F360C">
      <w:pPr>
        <w:numPr>
          <w:ilvl w:val="0"/>
          <w:numId w:val="20"/>
        </w:numPr>
        <w:rPr>
          <w:rFonts w:cs="Arial"/>
          <w:b/>
          <w:lang w:val="en-GB"/>
        </w:rPr>
        <w:pPrChange w:id="116" w:author=" " w:date="2007-07-26T20:22:00Z">
          <w:pPr>
            <w:numPr>
              <w:numId w:val="74"/>
            </w:numPr>
            <w:tabs>
              <w:tab w:val="num" w:pos="360"/>
            </w:tabs>
          </w:pPr>
        </w:pPrChange>
      </w:pPr>
      <w:r w:rsidRPr="00A709CB">
        <w:rPr>
          <w:rFonts w:cs="Arial"/>
          <w:b/>
        </w:rPr>
        <w:t>Video specific Advertising: Live TV broadcasting from members, Live TV streaming (quality content)</w:t>
      </w:r>
    </w:p>
    <w:p w:rsidR="00B50F9D" w:rsidRPr="00A709CB" w:rsidRDefault="00B50F9D" w:rsidP="00042645">
      <w:pPr>
        <w:spacing w:before="100" w:beforeAutospacing="1" w:after="100" w:afterAutospacing="1"/>
        <w:ind w:left="0"/>
        <w:rPr>
          <w:rFonts w:cs="Arial"/>
        </w:rPr>
      </w:pPr>
      <w:r w:rsidRPr="00A709CB">
        <w:rPr>
          <w:rFonts w:cs="Arial"/>
          <w:lang w:val="en-GB"/>
        </w:rPr>
        <w:t>Next2Friends</w:t>
      </w:r>
      <w:r w:rsidRPr="00A709CB" w:rsidDel="00B50F9D">
        <w:rPr>
          <w:rFonts w:cs="Arial"/>
        </w:rPr>
        <w:t xml:space="preserve"> </w:t>
      </w:r>
      <w:r w:rsidR="00042645" w:rsidRPr="00A709CB">
        <w:rPr>
          <w:rFonts w:cs="Arial"/>
        </w:rPr>
        <w:t>ha</w:t>
      </w:r>
      <w:r w:rsidRPr="00A709CB">
        <w:rPr>
          <w:rFonts w:cs="Arial"/>
        </w:rPr>
        <w:t>s</w:t>
      </w:r>
      <w:r w:rsidR="00042645" w:rsidRPr="00A709CB">
        <w:rPr>
          <w:rFonts w:cs="Arial"/>
        </w:rPr>
        <w:t xml:space="preserve"> a TV style interface </w:t>
      </w:r>
      <w:r w:rsidRPr="00A709CB">
        <w:rPr>
          <w:rFonts w:cs="Arial"/>
        </w:rPr>
        <w:t xml:space="preserve">to </w:t>
      </w:r>
      <w:r w:rsidR="00042645" w:rsidRPr="00A709CB">
        <w:rPr>
          <w:rFonts w:cs="Arial"/>
        </w:rPr>
        <w:t xml:space="preserve">allow users to literally channel surf through different live broadcasts... Categorization could also be added here so users can view customized channels for the category(s) they have in mind </w:t>
      </w:r>
      <w:r w:rsidR="00042645" w:rsidRPr="00A709CB">
        <w:rPr>
          <w:rFonts w:cs="Arial"/>
        </w:rPr>
        <w:br/>
      </w:r>
      <w:r w:rsidR="00042645" w:rsidRPr="00A709CB">
        <w:rPr>
          <w:rFonts w:cs="Arial"/>
        </w:rPr>
        <w:br/>
        <w:t>This can be used for target advertising either at the start of the session, intermediately throughout the session (As commercials do on regular TV) or at the side with banner advertising.</w:t>
      </w:r>
      <w:r w:rsidR="00042645" w:rsidRPr="00A709CB">
        <w:rPr>
          <w:rFonts w:cs="Arial"/>
        </w:rPr>
        <w:br/>
      </w:r>
      <w:r w:rsidR="00042645" w:rsidRPr="00A709CB">
        <w:rPr>
          <w:rFonts w:cs="Arial"/>
        </w:rPr>
        <w:br/>
        <w:t>We could customize what commercials the viewers see with the following criteria</w:t>
      </w:r>
      <w:r w:rsidRPr="00A709CB">
        <w:rPr>
          <w:rFonts w:cs="Arial"/>
        </w:rPr>
        <w:t>;</w:t>
      </w:r>
    </w:p>
    <w:p w:rsidR="00B50F9D" w:rsidRPr="00A709CB" w:rsidRDefault="00B50F9D" w:rsidP="008F360C">
      <w:pPr>
        <w:numPr>
          <w:ilvl w:val="3"/>
          <w:numId w:val="9"/>
        </w:numPr>
        <w:tabs>
          <w:tab w:val="clear" w:pos="2880"/>
          <w:tab w:val="num" w:pos="1418"/>
        </w:tabs>
        <w:ind w:left="1418" w:hanging="567"/>
        <w:rPr>
          <w:rFonts w:cs="Arial"/>
          <w:lang w:val="en-GB"/>
        </w:rPr>
        <w:pPrChange w:id="117" w:author=" " w:date="2007-07-26T20:22:00Z">
          <w:pPr>
            <w:numPr>
              <w:ilvl w:val="3"/>
              <w:numId w:val="63"/>
            </w:numPr>
            <w:tabs>
              <w:tab w:val="num" w:pos="360"/>
              <w:tab w:val="num" w:pos="1418"/>
            </w:tabs>
            <w:ind w:left="1418" w:hanging="567"/>
          </w:pPr>
        </w:pPrChange>
      </w:pPr>
      <w:r w:rsidRPr="00A709CB">
        <w:rPr>
          <w:rFonts w:cs="Arial"/>
          <w:lang w:val="en-GB"/>
        </w:rPr>
        <w:t>The</w:t>
      </w:r>
      <w:r w:rsidRPr="00A709CB">
        <w:rPr>
          <w:rFonts w:cs="Arial"/>
        </w:rPr>
        <w:t xml:space="preserve"> category or keywords used to customize the channel </w:t>
      </w:r>
    </w:p>
    <w:p w:rsidR="00B50F9D" w:rsidRPr="00A709CB" w:rsidRDefault="00B50F9D" w:rsidP="008F360C">
      <w:pPr>
        <w:numPr>
          <w:ilvl w:val="3"/>
          <w:numId w:val="9"/>
        </w:numPr>
        <w:tabs>
          <w:tab w:val="clear" w:pos="2880"/>
          <w:tab w:val="num" w:pos="1418"/>
        </w:tabs>
        <w:ind w:left="1418" w:hanging="567"/>
        <w:rPr>
          <w:rFonts w:cs="Arial"/>
          <w:lang w:val="en-GB"/>
        </w:rPr>
        <w:pPrChange w:id="118" w:author=" " w:date="2007-07-26T20:22:00Z">
          <w:pPr>
            <w:numPr>
              <w:ilvl w:val="3"/>
              <w:numId w:val="63"/>
            </w:numPr>
            <w:tabs>
              <w:tab w:val="num" w:pos="360"/>
              <w:tab w:val="num" w:pos="1418"/>
            </w:tabs>
            <w:ind w:left="1418" w:hanging="567"/>
          </w:pPr>
        </w:pPrChange>
      </w:pPr>
      <w:r w:rsidRPr="00A709CB">
        <w:rPr>
          <w:rFonts w:cs="Arial"/>
        </w:rPr>
        <w:t xml:space="preserve">The tags that the individual channels have attached to them (set by the broadcaster) </w:t>
      </w:r>
    </w:p>
    <w:p w:rsidR="00B50F9D" w:rsidRPr="00A709CB" w:rsidRDefault="00B50F9D" w:rsidP="008F360C">
      <w:pPr>
        <w:numPr>
          <w:ilvl w:val="3"/>
          <w:numId w:val="9"/>
        </w:numPr>
        <w:tabs>
          <w:tab w:val="clear" w:pos="2880"/>
          <w:tab w:val="num" w:pos="1418"/>
        </w:tabs>
        <w:ind w:left="1418" w:hanging="567"/>
        <w:rPr>
          <w:rFonts w:cs="Arial"/>
          <w:lang w:val="en-GB"/>
        </w:rPr>
        <w:pPrChange w:id="119" w:author=" " w:date="2007-07-26T20:22:00Z">
          <w:pPr>
            <w:numPr>
              <w:ilvl w:val="3"/>
              <w:numId w:val="63"/>
            </w:numPr>
            <w:tabs>
              <w:tab w:val="num" w:pos="360"/>
              <w:tab w:val="num" w:pos="1418"/>
            </w:tabs>
            <w:ind w:left="1418" w:hanging="567"/>
          </w:pPr>
        </w:pPrChange>
      </w:pPr>
      <w:r w:rsidRPr="00A709CB">
        <w:rPr>
          <w:rFonts w:cs="Arial"/>
          <w:lang w:val="en-GB"/>
        </w:rPr>
        <w:t xml:space="preserve">Voice </w:t>
      </w:r>
      <w:r w:rsidRPr="00A709CB">
        <w:rPr>
          <w:rFonts w:cs="Arial"/>
        </w:rPr>
        <w:t xml:space="preserve">to text recognition that can actually translate and algorithmically determine what we are watching </w:t>
      </w:r>
    </w:p>
    <w:p w:rsidR="00042645" w:rsidRPr="00A709CB" w:rsidRDefault="00B50F9D" w:rsidP="00042645">
      <w:pPr>
        <w:spacing w:before="100" w:beforeAutospacing="1" w:after="100" w:afterAutospacing="1"/>
        <w:ind w:left="0"/>
        <w:rPr>
          <w:rFonts w:cs="Arial"/>
        </w:rPr>
      </w:pPr>
      <w:r w:rsidRPr="00A709CB">
        <w:rPr>
          <w:rFonts w:cs="Arial"/>
          <w:lang w:val="en-GB"/>
        </w:rPr>
        <w:t>Next2Friends</w:t>
      </w:r>
      <w:r w:rsidRPr="00A709CB">
        <w:rPr>
          <w:rFonts w:cs="Arial"/>
        </w:rPr>
        <w:t xml:space="preserve"> could potentially introduce computer vision techniques that could determine objects from the broadcast</w:t>
      </w:r>
      <w:r w:rsidRPr="00A709CB" w:rsidDel="00B50F9D">
        <w:rPr>
          <w:rFonts w:cs="Arial"/>
        </w:rPr>
        <w:t xml:space="preserve"> </w:t>
      </w:r>
      <w:r w:rsidR="00A31165">
        <w:rPr>
          <w:rFonts w:cs="Arial"/>
        </w:rPr>
        <w:t>.</w:t>
      </w:r>
      <w:r w:rsidR="00042645" w:rsidRPr="00A709CB">
        <w:rPr>
          <w:rFonts w:cs="Arial"/>
        </w:rPr>
        <w:t>These various methods of commercial targeting would probably yield a higher banner hit rate as the ads would be highly targeted and customized. </w:t>
      </w:r>
      <w:r w:rsidR="00042645" w:rsidRPr="00A709CB">
        <w:rPr>
          <w:rFonts w:cs="Arial"/>
        </w:rPr>
        <w:br/>
      </w:r>
      <w:r w:rsidR="00042645" w:rsidRPr="00A709CB">
        <w:rPr>
          <w:rFonts w:cs="Arial"/>
        </w:rPr>
        <w:br/>
      </w:r>
      <w:r w:rsidR="00042645" w:rsidRPr="00A709CB">
        <w:rPr>
          <w:rFonts w:cs="Arial"/>
        </w:rPr>
        <w:lastRenderedPageBreak/>
        <w:t xml:space="preserve">We will get more as it comes to us but we think that the TV channel broadcasting... in whatever form that it happens (IE, from a group of users, single user, TV Network content ) , it will all fall under the same revenue stream and the same method of harnessing user click through..... </w:t>
      </w:r>
      <w:r w:rsidR="00042645" w:rsidRPr="00A709CB">
        <w:rPr>
          <w:rFonts w:cs="Arial"/>
        </w:rPr>
        <w:br/>
      </w:r>
      <w:r w:rsidR="00042645" w:rsidRPr="00A709CB">
        <w:rPr>
          <w:rFonts w:cs="Arial"/>
        </w:rPr>
        <w:br/>
        <w:t>The only exception we can think of is subscriptions for a no ad service, higher resolution, unlimited uploads and resolution for Broadcasters and for commercial TV channel viewing...</w:t>
      </w:r>
    </w:p>
    <w:p w:rsidR="00932DAD" w:rsidRPr="00A709CB" w:rsidRDefault="00B50F9D" w:rsidP="00042645">
      <w:pPr>
        <w:ind w:left="0"/>
        <w:rPr>
          <w:rFonts w:cs="Arial"/>
          <w:b/>
        </w:rPr>
      </w:pPr>
      <w:r w:rsidRPr="00A709CB">
        <w:rPr>
          <w:rFonts w:cs="Arial"/>
          <w:lang w:val="en-GB"/>
        </w:rPr>
        <w:t>Next2Friends would pay users $0.05c every time their video was viewed or downloaded</w:t>
      </w:r>
      <w:r w:rsidR="00A31165">
        <w:rPr>
          <w:rFonts w:cs="Arial"/>
          <w:lang w:val="en-GB"/>
        </w:rPr>
        <w:t xml:space="preserve"> [Figure 8.0]</w:t>
      </w:r>
      <w:r w:rsidRPr="00A709CB">
        <w:rPr>
          <w:rFonts w:cs="Arial"/>
          <w:lang w:val="en-GB"/>
        </w:rPr>
        <w:t xml:space="preserve"> that contained an advertisement. Next2Friends would be charging the advertiser up to $0.20c per download and or viewing in addition to the nominal month fee of between $100-500 per month, which would be dependant upon category required and budget of the advertiser.</w:t>
      </w:r>
    </w:p>
    <w:p w:rsidR="00932DAD" w:rsidRPr="00A709CB" w:rsidRDefault="00932DAD" w:rsidP="00042645">
      <w:pPr>
        <w:ind w:left="0"/>
        <w:rPr>
          <w:rFonts w:cs="Arial"/>
          <w:b/>
          <w:lang w:val="en-GB"/>
        </w:rPr>
      </w:pPr>
    </w:p>
    <w:p w:rsidR="00932DAD" w:rsidRPr="00A709CB" w:rsidRDefault="00B50F9D" w:rsidP="00B50F9D">
      <w:pPr>
        <w:ind w:left="0"/>
        <w:jc w:val="center"/>
        <w:rPr>
          <w:rFonts w:cs="Arial"/>
          <w:b/>
          <w:lang w:val="en-GB"/>
        </w:rPr>
      </w:pPr>
      <w:r w:rsidRPr="00A709CB">
        <w:rPr>
          <w:rFonts w:cs="Arial"/>
          <w:b/>
        </w:rPr>
        <w:object w:dxaOrig="7199" w:dyaOrig="5400">
          <v:shape id="_x0000_i1029" type="#_x0000_t75" style="width:5in;height:270pt">
            <v:imagedata r:id="rId18" o:title=""/>
          </v:shape>
        </w:object>
      </w:r>
    </w:p>
    <w:p w:rsidR="00932DAD" w:rsidRPr="00A31165" w:rsidRDefault="00A31165" w:rsidP="00A31165">
      <w:pPr>
        <w:ind w:left="0"/>
        <w:jc w:val="center"/>
        <w:rPr>
          <w:rFonts w:cs="Arial"/>
          <w:lang w:val="en-GB"/>
        </w:rPr>
      </w:pPr>
      <w:r w:rsidRPr="00A31165">
        <w:rPr>
          <w:rFonts w:cs="Arial"/>
          <w:lang w:val="en-GB"/>
        </w:rPr>
        <w:t>Figure 8.0 Next2Friends, earning cash whilst they chat</w:t>
      </w:r>
    </w:p>
    <w:p w:rsidR="00A31165" w:rsidRPr="00A709CB" w:rsidRDefault="00A31165" w:rsidP="00042645">
      <w:pPr>
        <w:ind w:left="0"/>
        <w:rPr>
          <w:rFonts w:cs="Arial"/>
          <w:b/>
          <w:lang w:val="en-GB"/>
        </w:rPr>
      </w:pPr>
    </w:p>
    <w:p w:rsidR="00643CC1" w:rsidRPr="00A709CB" w:rsidRDefault="00643CC1" w:rsidP="00042645">
      <w:pPr>
        <w:ind w:left="0"/>
        <w:rPr>
          <w:rFonts w:cs="Arial"/>
          <w:lang w:val="en-GB"/>
        </w:rPr>
      </w:pPr>
      <w:r w:rsidRPr="00A709CB">
        <w:rPr>
          <w:rFonts w:cs="Arial"/>
          <w:b/>
          <w:lang w:val="en-GB"/>
        </w:rPr>
        <w:t>Example</w:t>
      </w:r>
      <w:r w:rsidR="00791E51" w:rsidRPr="00A709CB">
        <w:rPr>
          <w:rFonts w:cs="Arial"/>
          <w:b/>
          <w:lang w:val="en-GB"/>
        </w:rPr>
        <w:t xml:space="preserve"> 1</w:t>
      </w:r>
      <w:r w:rsidRPr="00A709CB">
        <w:rPr>
          <w:rFonts w:cs="Arial"/>
          <w:b/>
          <w:lang w:val="en-GB"/>
        </w:rPr>
        <w:t>:</w:t>
      </w:r>
      <w:r w:rsidRPr="00A709CB">
        <w:rPr>
          <w:rFonts w:cs="Arial"/>
          <w:lang w:val="en-GB"/>
        </w:rPr>
        <w:t xml:space="preserve"> Susan shoots a video of her self at home singing a new song she has just written. AT&amp;T selected that during the month of August they want their brand in all new singer song writer broadcasts/ videos for a few of $500 per month and $0.20c per view. Susan sends her video to Betty and Lisa who then review the file before sending it to Robin and </w:t>
      </w:r>
      <w:smartTag w:uri="urn:schemas-microsoft-com:office:smarttags" w:element="PersonName">
        <w:r w:rsidRPr="00A709CB">
          <w:rPr>
            <w:rFonts w:cs="Arial"/>
            <w:lang w:val="en-GB"/>
          </w:rPr>
          <w:t>John</w:t>
        </w:r>
      </w:smartTag>
      <w:r w:rsidRPr="00A709CB">
        <w:rPr>
          <w:rFonts w:cs="Arial"/>
          <w:lang w:val="en-GB"/>
        </w:rPr>
        <w:t>.</w:t>
      </w:r>
    </w:p>
    <w:p w:rsidR="00643CC1" w:rsidRPr="00A709CB" w:rsidRDefault="00643CC1" w:rsidP="00042645">
      <w:pPr>
        <w:ind w:left="0"/>
        <w:rPr>
          <w:rFonts w:cs="Arial"/>
          <w:lang w:val="en-GB"/>
        </w:rPr>
      </w:pPr>
    </w:p>
    <w:p w:rsidR="00643CC1" w:rsidRPr="00A709CB" w:rsidRDefault="00643CC1" w:rsidP="00042645">
      <w:pPr>
        <w:ind w:left="0"/>
        <w:rPr>
          <w:rFonts w:cs="Arial"/>
          <w:lang w:val="en-GB"/>
        </w:rPr>
      </w:pPr>
      <w:r w:rsidRPr="00A709CB">
        <w:rPr>
          <w:rFonts w:cs="Arial"/>
          <w:lang w:val="en-GB"/>
        </w:rPr>
        <w:t>Susan would actually earn $0.05c x 4 viewings, which we know is only $0.20c, but think how may downloads and or viewings she Susan could actually achieve.</w:t>
      </w:r>
    </w:p>
    <w:p w:rsidR="00643CC1" w:rsidRPr="00A709CB" w:rsidRDefault="00643CC1" w:rsidP="00042645">
      <w:pPr>
        <w:ind w:left="0"/>
        <w:rPr>
          <w:rFonts w:cs="Arial"/>
          <w:lang w:val="en-GB"/>
        </w:rPr>
      </w:pPr>
    </w:p>
    <w:p w:rsidR="00643CC1" w:rsidRDefault="00643CC1" w:rsidP="00042645">
      <w:pPr>
        <w:ind w:left="0"/>
        <w:rPr>
          <w:rFonts w:cs="Arial"/>
          <w:lang w:val="en-GB"/>
        </w:rPr>
      </w:pPr>
      <w:r w:rsidRPr="00A709CB">
        <w:rPr>
          <w:rFonts w:cs="Arial"/>
          <w:lang w:val="en-GB"/>
        </w:rPr>
        <w:t>Next2Friends</w:t>
      </w:r>
      <w:r w:rsidR="00AA6660" w:rsidRPr="00A709CB">
        <w:rPr>
          <w:rFonts w:cs="Arial"/>
          <w:lang w:val="en-GB"/>
        </w:rPr>
        <w:t xml:space="preserve"> will specifically target new singer song writers, aspiring bands, actors and film producers/ directors with a view to promoting and uncovering this hidden talent</w:t>
      </w:r>
      <w:r w:rsidR="00C31C28">
        <w:rPr>
          <w:rFonts w:cs="Arial"/>
          <w:lang w:val="en-GB"/>
        </w:rPr>
        <w:t>, a market which is proving to be huge with that young wanna be hidden talent age group.</w:t>
      </w:r>
    </w:p>
    <w:p w:rsidR="00643CC1" w:rsidRPr="00A709CB" w:rsidRDefault="00643CC1" w:rsidP="00042645">
      <w:pPr>
        <w:ind w:left="0"/>
        <w:rPr>
          <w:rFonts w:cs="Arial"/>
          <w:b/>
          <w:lang w:val="en-GB"/>
        </w:rPr>
      </w:pPr>
    </w:p>
    <w:p w:rsidR="00791E51" w:rsidRPr="00A709CB" w:rsidRDefault="00791E51" w:rsidP="00791E51">
      <w:pPr>
        <w:ind w:left="0"/>
        <w:jc w:val="both"/>
        <w:rPr>
          <w:rFonts w:cs="Arial"/>
          <w:lang w:val="en-GB"/>
        </w:rPr>
      </w:pPr>
      <w:r w:rsidRPr="00A709CB">
        <w:rPr>
          <w:rFonts w:cs="Arial"/>
          <w:b/>
          <w:lang w:val="en-GB"/>
        </w:rPr>
        <w:t>Example</w:t>
      </w:r>
      <w:r w:rsidR="008415D3" w:rsidRPr="00A709CB">
        <w:rPr>
          <w:rFonts w:cs="Arial"/>
          <w:b/>
          <w:lang w:val="en-GB"/>
        </w:rPr>
        <w:t xml:space="preserve"> 2:</w:t>
      </w:r>
      <w:r w:rsidR="008415D3" w:rsidRPr="00A709CB">
        <w:rPr>
          <w:rFonts w:cs="Arial"/>
          <w:lang w:val="en-GB"/>
        </w:rPr>
        <w:t xml:space="preserve"> </w:t>
      </w:r>
      <w:r w:rsidRPr="00A709CB">
        <w:rPr>
          <w:rFonts w:cs="Arial"/>
          <w:lang w:val="en-GB"/>
        </w:rPr>
        <w:t>Nike wishes to sponsor all sports related videos and media files. These videos would then have the Nike commercial injected in to the video on the Next2Friends servers; he cannot be removed and would be screen during every down load and viewing of the file.</w:t>
      </w:r>
    </w:p>
    <w:p w:rsidR="00791E51" w:rsidRPr="00A709CB" w:rsidRDefault="00791E51" w:rsidP="00791E51">
      <w:pPr>
        <w:ind w:left="0"/>
        <w:jc w:val="both"/>
        <w:rPr>
          <w:rFonts w:cs="Arial"/>
          <w:lang w:val="en-GB"/>
        </w:rPr>
      </w:pPr>
    </w:p>
    <w:p w:rsidR="00791E51" w:rsidRPr="00A709CB" w:rsidRDefault="00791E51" w:rsidP="00791E51">
      <w:pPr>
        <w:ind w:left="0"/>
        <w:jc w:val="both"/>
        <w:rPr>
          <w:rFonts w:cs="Arial"/>
        </w:rPr>
      </w:pPr>
      <w:r w:rsidRPr="00A709CB">
        <w:rPr>
          <w:rFonts w:cs="Arial"/>
          <w:lang w:val="en-GB"/>
        </w:rPr>
        <w:t>Next2Friends would charge a monthly fee and a $0.20 viewing fee (to an agreed cap of spend)</w:t>
      </w:r>
    </w:p>
    <w:p w:rsidR="00791E51" w:rsidRPr="00A709CB" w:rsidRDefault="00791E51" w:rsidP="00042645">
      <w:pPr>
        <w:ind w:left="0"/>
        <w:rPr>
          <w:rFonts w:cs="Arial"/>
          <w:b/>
        </w:rPr>
      </w:pPr>
    </w:p>
    <w:p w:rsidR="00791E51" w:rsidRPr="00A709CB" w:rsidRDefault="00791E51" w:rsidP="00042645">
      <w:pPr>
        <w:ind w:left="0"/>
        <w:rPr>
          <w:rFonts w:cs="Arial"/>
          <w:b/>
          <w:lang w:val="en-GB"/>
        </w:rPr>
      </w:pPr>
    </w:p>
    <w:p w:rsidR="003E436E" w:rsidRPr="00A709CB" w:rsidRDefault="003E436E" w:rsidP="00042645">
      <w:pPr>
        <w:ind w:left="0"/>
        <w:rPr>
          <w:rFonts w:cs="Arial"/>
          <w:b/>
          <w:lang w:val="en-GB"/>
        </w:rPr>
      </w:pPr>
    </w:p>
    <w:p w:rsidR="003E436E" w:rsidRPr="00A709CB" w:rsidRDefault="003E436E" w:rsidP="00042645">
      <w:pPr>
        <w:ind w:left="0"/>
        <w:rPr>
          <w:rFonts w:cs="Arial"/>
          <w:b/>
          <w:lang w:val="en-GB"/>
        </w:rPr>
      </w:pPr>
    </w:p>
    <w:p w:rsidR="00932DAD" w:rsidRPr="00A709CB" w:rsidRDefault="00932DAD" w:rsidP="00042645">
      <w:pPr>
        <w:ind w:left="0"/>
        <w:rPr>
          <w:rFonts w:cs="Arial"/>
          <w:b/>
          <w:lang w:val="en-GB"/>
        </w:rPr>
      </w:pPr>
      <w:r w:rsidRPr="00A709CB">
        <w:rPr>
          <w:rFonts w:cs="Arial"/>
          <w:b/>
          <w:lang w:val="en-GB"/>
        </w:rPr>
        <w:t>Demographic/ Rules Based Revenue Generation</w:t>
      </w:r>
    </w:p>
    <w:p w:rsidR="00042645" w:rsidRPr="00A709CB" w:rsidRDefault="00042645" w:rsidP="00042645">
      <w:pPr>
        <w:ind w:left="0"/>
        <w:jc w:val="both"/>
        <w:rPr>
          <w:rFonts w:cs="Arial"/>
        </w:rPr>
      </w:pPr>
    </w:p>
    <w:p w:rsidR="003E436E" w:rsidRPr="00A709CB" w:rsidRDefault="009758C4" w:rsidP="00042645">
      <w:pPr>
        <w:ind w:left="0"/>
        <w:jc w:val="both"/>
        <w:rPr>
          <w:rFonts w:cs="Arial"/>
          <w:lang w:val="en-GB"/>
        </w:rPr>
      </w:pPr>
      <w:r w:rsidRPr="00A709CB">
        <w:rPr>
          <w:rFonts w:cs="Arial"/>
          <w:lang w:val="en-GB"/>
        </w:rPr>
        <w:t xml:space="preserve">Next2Friends will engage regional </w:t>
      </w:r>
      <w:r w:rsidR="00A31165">
        <w:rPr>
          <w:rFonts w:cs="Arial"/>
          <w:lang w:val="en-GB"/>
        </w:rPr>
        <w:t xml:space="preserve">outbound </w:t>
      </w:r>
      <w:r w:rsidRPr="00A709CB">
        <w:rPr>
          <w:rFonts w:cs="Arial"/>
          <w:lang w:val="en-GB"/>
        </w:rPr>
        <w:t>telesales around the world to specifically target named brands and accounts which we feel would benefit from specific demographic and other rules based advertising criteria.</w:t>
      </w:r>
    </w:p>
    <w:p w:rsidR="00791E51" w:rsidRPr="00A709CB" w:rsidRDefault="00791E51" w:rsidP="00042645">
      <w:pPr>
        <w:ind w:left="0"/>
        <w:jc w:val="both"/>
        <w:rPr>
          <w:rFonts w:cs="Arial"/>
          <w:lang w:val="en-GB"/>
        </w:rPr>
      </w:pPr>
      <w:r w:rsidRPr="00A709CB">
        <w:rPr>
          <w:rFonts w:cs="Arial"/>
          <w:lang w:val="en-GB"/>
        </w:rPr>
        <w:t xml:space="preserve"> </w:t>
      </w:r>
    </w:p>
    <w:p w:rsidR="00791E51" w:rsidRPr="00A709CB" w:rsidRDefault="00791E51" w:rsidP="00042645">
      <w:pPr>
        <w:ind w:left="0"/>
        <w:jc w:val="both"/>
        <w:rPr>
          <w:rFonts w:cs="Arial"/>
          <w:lang w:val="en-GB"/>
        </w:rPr>
      </w:pPr>
      <w:r w:rsidRPr="00A709CB">
        <w:rPr>
          <w:rFonts w:cs="Arial"/>
          <w:lang w:val="en-GB"/>
        </w:rPr>
        <w:t xml:space="preserve">Advertiser would be charged a fixed monthly fee per category they wish to </w:t>
      </w:r>
      <w:r w:rsidR="008415D3" w:rsidRPr="00A709CB">
        <w:rPr>
          <w:rFonts w:cs="Arial"/>
          <w:lang w:val="en-GB"/>
        </w:rPr>
        <w:t>sponsor with</w:t>
      </w:r>
      <w:r w:rsidRPr="00A709CB">
        <w:rPr>
          <w:rFonts w:cs="Arial"/>
          <w:lang w:val="en-GB"/>
        </w:rPr>
        <w:t xml:space="preserve"> the Advertiser messages being sent to Next2Friends on the following basis;</w:t>
      </w:r>
    </w:p>
    <w:p w:rsidR="009758C4" w:rsidRPr="00A709CB" w:rsidRDefault="009758C4" w:rsidP="00042645">
      <w:pPr>
        <w:ind w:left="0"/>
        <w:jc w:val="both"/>
        <w:rPr>
          <w:rFonts w:cs="Arial"/>
          <w:lang w:val="en-GB"/>
        </w:rPr>
      </w:pPr>
    </w:p>
    <w:p w:rsidR="00791E51" w:rsidRPr="00A709CB" w:rsidRDefault="00791E51" w:rsidP="008F360C">
      <w:pPr>
        <w:numPr>
          <w:ilvl w:val="3"/>
          <w:numId w:val="9"/>
        </w:numPr>
        <w:tabs>
          <w:tab w:val="clear" w:pos="2880"/>
          <w:tab w:val="num" w:pos="1418"/>
        </w:tabs>
        <w:ind w:left="1418" w:hanging="567"/>
        <w:rPr>
          <w:rFonts w:cs="Arial"/>
          <w:lang w:val="en-GB"/>
        </w:rPr>
        <w:pPrChange w:id="120" w:author=" " w:date="2007-07-26T20:22:00Z">
          <w:pPr>
            <w:numPr>
              <w:ilvl w:val="3"/>
              <w:numId w:val="63"/>
            </w:numPr>
            <w:tabs>
              <w:tab w:val="num" w:pos="360"/>
              <w:tab w:val="num" w:pos="1418"/>
            </w:tabs>
            <w:ind w:left="1418" w:hanging="567"/>
          </w:pPr>
        </w:pPrChange>
      </w:pPr>
      <w:r w:rsidRPr="00A709CB">
        <w:rPr>
          <w:rFonts w:cs="Arial"/>
        </w:rPr>
        <w:t xml:space="preserve">Random User Marketing </w:t>
      </w:r>
    </w:p>
    <w:p w:rsidR="00791E51" w:rsidRPr="00A709CB" w:rsidRDefault="00791E51" w:rsidP="00042645">
      <w:pPr>
        <w:ind w:left="0"/>
        <w:jc w:val="both"/>
        <w:rPr>
          <w:rFonts w:cs="Arial"/>
        </w:rPr>
      </w:pPr>
    </w:p>
    <w:p w:rsidR="00042645" w:rsidRPr="00A709CB" w:rsidRDefault="00447227" w:rsidP="00042645">
      <w:pPr>
        <w:ind w:left="0"/>
        <w:jc w:val="both"/>
        <w:rPr>
          <w:rFonts w:cs="Arial"/>
        </w:rPr>
      </w:pPr>
      <w:r w:rsidRPr="00A709CB">
        <w:rPr>
          <w:rFonts w:cs="Arial"/>
          <w:lang w:val="en-GB"/>
        </w:rPr>
        <w:t>Next2Friends</w:t>
      </w:r>
      <w:r w:rsidRPr="00A709CB">
        <w:rPr>
          <w:rFonts w:cs="Arial"/>
        </w:rPr>
        <w:t xml:space="preserve"> </w:t>
      </w:r>
      <w:r w:rsidR="003E436E" w:rsidRPr="00A709CB">
        <w:rPr>
          <w:rFonts w:cs="Arial"/>
        </w:rPr>
        <w:t>s</w:t>
      </w:r>
      <w:r w:rsidR="00042645" w:rsidRPr="00A709CB">
        <w:rPr>
          <w:rFonts w:cs="Arial"/>
        </w:rPr>
        <w:t xml:space="preserve">oftware is installed on </w:t>
      </w:r>
      <w:r w:rsidR="003E436E" w:rsidRPr="00A709CB">
        <w:rPr>
          <w:rFonts w:cs="Arial"/>
        </w:rPr>
        <w:t xml:space="preserve">their mobile </w:t>
      </w:r>
      <w:r w:rsidR="00042645" w:rsidRPr="00A709CB">
        <w:rPr>
          <w:rFonts w:cs="Arial"/>
        </w:rPr>
        <w:t>device when user signs up at site. Ads are automatically downloaded to device in hidden state. These ads are demographic based from business and user interest. Randomly the software on the device asks the user if they want to view new content, user says yes at some point, ads display (ad) therefore an impression for the business. Every 30 days we cycle the content in the user’s device. Algorithms in development identify the content of ads for that particular user. As well while it may seem random to user, we know from day 1 of 30, which ads will show and when and in what quantity. Businesses pay via subscription or per impression to have their ads within a user’s cycle. Ads are targeted to a very specific degree.</w:t>
      </w:r>
    </w:p>
    <w:p w:rsidR="003E436E" w:rsidRPr="00A709CB" w:rsidRDefault="003E436E" w:rsidP="00042645">
      <w:pPr>
        <w:ind w:left="0"/>
        <w:jc w:val="both"/>
        <w:rPr>
          <w:rFonts w:cs="Arial"/>
        </w:rPr>
      </w:pPr>
    </w:p>
    <w:p w:rsidR="003E436E" w:rsidRPr="00A709CB" w:rsidRDefault="003E436E" w:rsidP="00042645">
      <w:pPr>
        <w:ind w:left="0"/>
        <w:jc w:val="both"/>
        <w:rPr>
          <w:rFonts w:cs="Arial"/>
        </w:rPr>
      </w:pPr>
      <w:r w:rsidRPr="00A709CB">
        <w:rPr>
          <w:rFonts w:cs="Arial"/>
          <w:lang w:val="en-GB"/>
        </w:rPr>
        <w:t>Next2Friends have the ability to opt in or out for this service and therefore the basic fees for the Next2Friends differs based on chosen option.</w:t>
      </w:r>
    </w:p>
    <w:p w:rsidR="00791E51" w:rsidRPr="00A709CB" w:rsidRDefault="00791E51" w:rsidP="00042645">
      <w:pPr>
        <w:ind w:left="0"/>
        <w:jc w:val="both"/>
        <w:rPr>
          <w:rFonts w:cs="Arial"/>
        </w:rPr>
      </w:pPr>
    </w:p>
    <w:p w:rsidR="00791E51" w:rsidRPr="00A709CB" w:rsidRDefault="00791E51" w:rsidP="008F360C">
      <w:pPr>
        <w:numPr>
          <w:ilvl w:val="3"/>
          <w:numId w:val="9"/>
        </w:numPr>
        <w:tabs>
          <w:tab w:val="clear" w:pos="2880"/>
          <w:tab w:val="num" w:pos="1418"/>
        </w:tabs>
        <w:ind w:left="1418" w:hanging="567"/>
        <w:rPr>
          <w:rFonts w:cs="Arial"/>
          <w:lang w:val="en-GB"/>
        </w:rPr>
        <w:pPrChange w:id="121" w:author=" " w:date="2007-07-26T20:22:00Z">
          <w:pPr>
            <w:numPr>
              <w:ilvl w:val="3"/>
              <w:numId w:val="63"/>
            </w:numPr>
            <w:tabs>
              <w:tab w:val="num" w:pos="360"/>
              <w:tab w:val="num" w:pos="1418"/>
            </w:tabs>
            <w:ind w:left="1418" w:hanging="567"/>
          </w:pPr>
        </w:pPrChange>
      </w:pPr>
      <w:r w:rsidRPr="00A709CB">
        <w:rPr>
          <w:rFonts w:cs="Arial"/>
        </w:rPr>
        <w:t xml:space="preserve">Marketing </w:t>
      </w:r>
      <w:r w:rsidR="00447227" w:rsidRPr="00A709CB">
        <w:rPr>
          <w:rFonts w:cs="Arial"/>
        </w:rPr>
        <w:t xml:space="preserve"> Network</w:t>
      </w:r>
    </w:p>
    <w:p w:rsidR="00791E51" w:rsidRPr="00A709CB" w:rsidRDefault="00791E51" w:rsidP="00042645">
      <w:pPr>
        <w:ind w:left="0"/>
        <w:jc w:val="both"/>
        <w:rPr>
          <w:rFonts w:cs="Arial"/>
        </w:rPr>
      </w:pPr>
    </w:p>
    <w:p w:rsidR="00791E51" w:rsidRPr="00A709CB" w:rsidRDefault="00791E51" w:rsidP="00042645">
      <w:pPr>
        <w:ind w:left="0"/>
        <w:jc w:val="both"/>
        <w:rPr>
          <w:rFonts w:cs="Arial"/>
        </w:rPr>
      </w:pPr>
    </w:p>
    <w:p w:rsidR="00042645" w:rsidRPr="00A709CB" w:rsidRDefault="003E436E" w:rsidP="00042645">
      <w:pPr>
        <w:ind w:left="0"/>
        <w:jc w:val="both"/>
        <w:rPr>
          <w:rFonts w:cs="Arial"/>
        </w:rPr>
      </w:pPr>
      <w:r w:rsidRPr="00A709CB">
        <w:rPr>
          <w:rFonts w:cs="Arial"/>
          <w:lang w:val="en-GB"/>
        </w:rPr>
        <w:t>Next2Friends</w:t>
      </w:r>
      <w:r w:rsidRPr="00A709CB">
        <w:rPr>
          <w:rFonts w:cs="Arial"/>
        </w:rPr>
        <w:t xml:space="preserve"> </w:t>
      </w:r>
      <w:r w:rsidR="00042645" w:rsidRPr="00A709CB">
        <w:rPr>
          <w:rFonts w:cs="Arial"/>
        </w:rPr>
        <w:t>Users are identified when they sign up as to locality. Asked to invite friends, told they can receive very special offers just for them</w:t>
      </w:r>
      <w:r w:rsidRPr="00A709CB">
        <w:rPr>
          <w:rFonts w:cs="Arial"/>
        </w:rPr>
        <w:t xml:space="preserve"> and earn from building out their </w:t>
      </w:r>
      <w:r w:rsidRPr="00A709CB">
        <w:rPr>
          <w:rFonts w:cs="Arial"/>
          <w:lang w:val="en-GB"/>
        </w:rPr>
        <w:t>Next2Friends network.</w:t>
      </w:r>
    </w:p>
    <w:p w:rsidR="003E436E" w:rsidRPr="00A709CB" w:rsidRDefault="003E436E" w:rsidP="00042645">
      <w:pPr>
        <w:ind w:left="0"/>
        <w:jc w:val="both"/>
        <w:rPr>
          <w:rFonts w:cs="Arial"/>
        </w:rPr>
      </w:pPr>
    </w:p>
    <w:p w:rsidR="00042645" w:rsidRPr="00A709CB" w:rsidRDefault="00042645" w:rsidP="00042645">
      <w:pPr>
        <w:ind w:left="0"/>
        <w:jc w:val="both"/>
        <w:rPr>
          <w:rFonts w:cs="Arial"/>
        </w:rPr>
      </w:pPr>
      <w:r w:rsidRPr="00A709CB">
        <w:rPr>
          <w:rFonts w:cs="Arial"/>
        </w:rPr>
        <w:t>Businesses are marketed to sign up as business and via subscription are given access to the user demographic</w:t>
      </w:r>
      <w:r w:rsidR="003E436E" w:rsidRPr="00A709CB">
        <w:rPr>
          <w:rFonts w:cs="Arial"/>
        </w:rPr>
        <w:t>s</w:t>
      </w:r>
      <w:r w:rsidRPr="00A709CB">
        <w:rPr>
          <w:rFonts w:cs="Arial"/>
        </w:rPr>
        <w:t xml:space="preserve">. </w:t>
      </w:r>
      <w:r w:rsidR="003E436E" w:rsidRPr="00A709CB">
        <w:rPr>
          <w:rFonts w:cs="Arial"/>
        </w:rPr>
        <w:t>Businesses</w:t>
      </w:r>
      <w:r w:rsidRPr="00A709CB">
        <w:rPr>
          <w:rFonts w:cs="Arial"/>
        </w:rPr>
        <w:t xml:space="preserve"> are allowed to market directly via the site network to those individuals. </w:t>
      </w:r>
      <w:r w:rsidR="003E436E" w:rsidRPr="00A709CB">
        <w:rPr>
          <w:rFonts w:cs="Arial"/>
        </w:rPr>
        <w:t>Businesses</w:t>
      </w:r>
      <w:r w:rsidRPr="00A709CB">
        <w:rPr>
          <w:rFonts w:cs="Arial"/>
        </w:rPr>
        <w:t xml:space="preserve"> </w:t>
      </w:r>
      <w:r w:rsidR="003E436E" w:rsidRPr="00A709CB">
        <w:rPr>
          <w:rFonts w:cs="Arial"/>
        </w:rPr>
        <w:t>download</w:t>
      </w:r>
      <w:r w:rsidRPr="00A709CB">
        <w:rPr>
          <w:rFonts w:cs="Arial"/>
        </w:rPr>
        <w:t xml:space="preserve"> software to install on their establishments pc, link to purchase BT transmitter, and are given the access codes to proximity detect user BT devices within their establishment.</w:t>
      </w:r>
      <w:r w:rsidR="003E436E" w:rsidRPr="00A709CB">
        <w:rPr>
          <w:rFonts w:cs="Arial"/>
        </w:rPr>
        <w:t xml:space="preserve"> Businesses</w:t>
      </w:r>
      <w:r w:rsidR="003E436E" w:rsidRPr="00A709CB" w:rsidDel="003E436E">
        <w:rPr>
          <w:rFonts w:cs="Arial"/>
        </w:rPr>
        <w:t xml:space="preserve"> </w:t>
      </w:r>
      <w:r w:rsidRPr="00A709CB">
        <w:rPr>
          <w:rFonts w:cs="Arial"/>
        </w:rPr>
        <w:t>will have advanced knowledge as to when users will be in proximity.</w:t>
      </w:r>
    </w:p>
    <w:p w:rsidR="00042645" w:rsidRPr="00A709CB" w:rsidRDefault="00042645" w:rsidP="00042645">
      <w:pPr>
        <w:ind w:left="0"/>
        <w:jc w:val="both"/>
        <w:rPr>
          <w:rFonts w:cs="Arial"/>
        </w:rPr>
      </w:pPr>
      <w:r w:rsidRPr="00A709CB">
        <w:rPr>
          <w:rFonts w:cs="Arial"/>
        </w:rPr>
        <w:t> </w:t>
      </w:r>
    </w:p>
    <w:p w:rsidR="00042645" w:rsidRPr="00A709CB" w:rsidRDefault="00042645" w:rsidP="00042645">
      <w:pPr>
        <w:ind w:left="0"/>
        <w:jc w:val="both"/>
        <w:rPr>
          <w:rFonts w:cs="Arial"/>
        </w:rPr>
      </w:pPr>
      <w:r w:rsidRPr="00A709CB">
        <w:rPr>
          <w:rFonts w:cs="Arial"/>
        </w:rPr>
        <w:t>Note: We already know these users frequent these establishments via the network site. Therefore marketing to the business becomes relatively easy since we can show how our network base already frequents their business.</w:t>
      </w:r>
    </w:p>
    <w:p w:rsidR="00447227" w:rsidRPr="00A709CB" w:rsidRDefault="00447227" w:rsidP="00042645">
      <w:pPr>
        <w:ind w:left="0"/>
        <w:jc w:val="both"/>
        <w:rPr>
          <w:rFonts w:cs="Arial"/>
        </w:rPr>
      </w:pPr>
    </w:p>
    <w:p w:rsidR="00447227" w:rsidRPr="00A709CB" w:rsidRDefault="00447227" w:rsidP="008F360C">
      <w:pPr>
        <w:numPr>
          <w:ilvl w:val="3"/>
          <w:numId w:val="9"/>
        </w:numPr>
        <w:tabs>
          <w:tab w:val="clear" w:pos="2880"/>
          <w:tab w:val="num" w:pos="1418"/>
        </w:tabs>
        <w:ind w:left="1418" w:hanging="567"/>
        <w:rPr>
          <w:rFonts w:cs="Arial"/>
          <w:lang w:val="en-GB"/>
        </w:rPr>
        <w:pPrChange w:id="122" w:author=" " w:date="2007-07-26T20:22:00Z">
          <w:pPr>
            <w:numPr>
              <w:ilvl w:val="3"/>
              <w:numId w:val="63"/>
            </w:numPr>
            <w:tabs>
              <w:tab w:val="num" w:pos="360"/>
              <w:tab w:val="num" w:pos="1418"/>
            </w:tabs>
            <w:ind w:left="1418" w:hanging="567"/>
          </w:pPr>
        </w:pPrChange>
      </w:pPr>
      <w:r w:rsidRPr="00A709CB">
        <w:rPr>
          <w:rFonts w:cs="Arial"/>
        </w:rPr>
        <w:t xml:space="preserve">Bounce Marketing </w:t>
      </w:r>
    </w:p>
    <w:p w:rsidR="00447227" w:rsidRPr="00A709CB" w:rsidRDefault="00447227" w:rsidP="00042645">
      <w:pPr>
        <w:ind w:left="0"/>
        <w:jc w:val="both"/>
        <w:rPr>
          <w:rFonts w:cs="Arial"/>
        </w:rPr>
      </w:pPr>
    </w:p>
    <w:p w:rsidR="00042645" w:rsidRPr="00A709CB" w:rsidRDefault="003E436E" w:rsidP="00042645">
      <w:pPr>
        <w:ind w:left="0"/>
        <w:jc w:val="both"/>
        <w:rPr>
          <w:rFonts w:cs="Arial"/>
        </w:rPr>
      </w:pPr>
      <w:r w:rsidRPr="00A709CB">
        <w:rPr>
          <w:rFonts w:cs="Arial"/>
        </w:rPr>
        <w:t>Businesses’</w:t>
      </w:r>
      <w:r w:rsidR="00042645" w:rsidRPr="00A709CB">
        <w:rPr>
          <w:rFonts w:cs="Arial"/>
        </w:rPr>
        <w:t xml:space="preserve"> ads content is pushed either through MAN or RUM, the device software bounces that ad to other Bluetooth devices that are not necessarily on our network but within proximity of the engaging device, this is done anonymously.</w:t>
      </w:r>
    </w:p>
    <w:p w:rsidR="00C41C60" w:rsidRPr="00A709CB" w:rsidRDefault="00C41C60" w:rsidP="00AE089F">
      <w:pPr>
        <w:ind w:left="720"/>
        <w:jc w:val="both"/>
        <w:rPr>
          <w:rFonts w:cs="Arial"/>
        </w:rPr>
      </w:pPr>
    </w:p>
    <w:p w:rsidR="00C41C60" w:rsidRPr="00A709CB" w:rsidRDefault="00C41C60" w:rsidP="00C41C60">
      <w:pPr>
        <w:ind w:left="0"/>
        <w:jc w:val="both"/>
        <w:rPr>
          <w:rFonts w:cs="Arial"/>
          <w:b/>
        </w:rPr>
      </w:pPr>
      <w:r w:rsidRPr="00A709CB">
        <w:rPr>
          <w:rFonts w:cs="Arial"/>
          <w:b/>
        </w:rPr>
        <w:t>Privacy</w:t>
      </w:r>
      <w:r w:rsidR="00A31165">
        <w:rPr>
          <w:rFonts w:cs="Arial"/>
          <w:b/>
        </w:rPr>
        <w:t xml:space="preserve"> Note</w:t>
      </w:r>
    </w:p>
    <w:p w:rsidR="00C41C60" w:rsidRPr="00A709CB" w:rsidRDefault="00C41C60" w:rsidP="00C41C60">
      <w:pPr>
        <w:ind w:left="0"/>
        <w:jc w:val="both"/>
        <w:rPr>
          <w:rFonts w:cs="Arial"/>
        </w:rPr>
      </w:pPr>
    </w:p>
    <w:p w:rsidR="00C41C60" w:rsidRPr="00A709CB" w:rsidRDefault="00C41C60" w:rsidP="00C41C60">
      <w:pPr>
        <w:ind w:left="0"/>
        <w:jc w:val="both"/>
        <w:rPr>
          <w:rFonts w:cs="Arial"/>
        </w:rPr>
      </w:pPr>
      <w:r w:rsidRPr="00A709CB">
        <w:rPr>
          <w:rFonts w:cs="Arial"/>
        </w:rPr>
        <w:lastRenderedPageBreak/>
        <w:t xml:space="preserve">Giving strangers the ability to contact them could be daunting for some. The system will be easily configurable so a user can manage what information is sent out and what your device is doing in response. Therefore functionality to allow a user to not only switch the service on and off but to be able to administer levels of security in between.  It may not be comfortable for some people to have their phone bleep at them when a match is made and it could be embarrassing if two people sat on a bus next to each other, the software yielded a match and sounded an alert. </w:t>
      </w:r>
    </w:p>
    <w:p w:rsidR="00C41C60" w:rsidRPr="00A709CB" w:rsidRDefault="00C41C60" w:rsidP="00C41C60">
      <w:pPr>
        <w:ind w:left="0"/>
        <w:jc w:val="both"/>
        <w:rPr>
          <w:rFonts w:cs="Arial"/>
        </w:rPr>
      </w:pPr>
    </w:p>
    <w:p w:rsidR="00C41C60" w:rsidRPr="00A709CB" w:rsidRDefault="00C41C60" w:rsidP="00C41C60">
      <w:pPr>
        <w:ind w:left="0"/>
        <w:jc w:val="both"/>
        <w:rPr>
          <w:rFonts w:cs="Arial"/>
        </w:rPr>
      </w:pPr>
      <w:r w:rsidRPr="00A709CB">
        <w:rPr>
          <w:rFonts w:cs="Arial"/>
        </w:rPr>
        <w:t>Another issue of concern is the ability to not allow others to view your photo from the phone. In this way the match would be anonymous until the user logs in to the system via their PC. Its is absolutely paramount that the users are made to feel like they are well hidden and not exposed to potential risk, after all, the whole concept of this idea is to socially network and not to encourage and modernise stalking.</w:t>
      </w:r>
    </w:p>
    <w:p w:rsidR="00C41C60" w:rsidRPr="00A709CB" w:rsidRDefault="00C41C60" w:rsidP="00C41C60">
      <w:pPr>
        <w:ind w:left="0"/>
        <w:jc w:val="both"/>
        <w:rPr>
          <w:rFonts w:cs="Arial"/>
        </w:rPr>
      </w:pPr>
    </w:p>
    <w:p w:rsidR="00C41C60" w:rsidRPr="00A709CB" w:rsidRDefault="00C41C60" w:rsidP="00C41C60">
      <w:pPr>
        <w:ind w:left="0"/>
        <w:jc w:val="both"/>
        <w:rPr>
          <w:rFonts w:cs="Arial"/>
        </w:rPr>
      </w:pPr>
      <w:r w:rsidRPr="00A709CB">
        <w:rPr>
          <w:rFonts w:cs="Arial"/>
        </w:rPr>
        <w:t xml:space="preserve">If the device software has capabilities to send and receive messages as the main web server will, it is critical that the user receiving the message has the power to block messages from another user. This way members can feel safe and secure that in the knowledge that if someone they have been chatting to is not to their liking, they can be blocked from making any future contact. </w:t>
      </w:r>
    </w:p>
    <w:p w:rsidR="00C41C60" w:rsidRPr="00A709CB" w:rsidRDefault="00C41C60" w:rsidP="00C41C60">
      <w:pPr>
        <w:ind w:left="0"/>
        <w:jc w:val="both"/>
        <w:rPr>
          <w:rFonts w:cs="Arial"/>
          <w:b/>
        </w:rPr>
      </w:pPr>
    </w:p>
    <w:p w:rsidR="00C41C60" w:rsidRPr="00A709CB" w:rsidRDefault="00C41C60" w:rsidP="00C41C60">
      <w:pPr>
        <w:ind w:left="0"/>
        <w:jc w:val="both"/>
        <w:rPr>
          <w:rFonts w:cs="Arial"/>
          <w:b/>
        </w:rPr>
      </w:pPr>
      <w:r w:rsidRPr="00A709CB">
        <w:rPr>
          <w:rFonts w:cs="Arial"/>
          <w:b/>
        </w:rPr>
        <w:t>Configurable security features will include:</w:t>
      </w:r>
    </w:p>
    <w:p w:rsidR="00C41C60" w:rsidRPr="00A709CB" w:rsidRDefault="00C41C60" w:rsidP="00C41C60">
      <w:pPr>
        <w:ind w:left="0"/>
        <w:jc w:val="both"/>
        <w:rPr>
          <w:rFonts w:cs="Arial"/>
        </w:rPr>
      </w:pPr>
    </w:p>
    <w:p w:rsidR="00C41C60" w:rsidRPr="00A709CB" w:rsidRDefault="00C41C60" w:rsidP="008F360C">
      <w:pPr>
        <w:numPr>
          <w:ilvl w:val="0"/>
          <w:numId w:val="3"/>
        </w:numPr>
        <w:tabs>
          <w:tab w:val="clear" w:pos="1800"/>
          <w:tab w:val="num" w:pos="567"/>
          <w:tab w:val="num" w:pos="1134"/>
        </w:tabs>
        <w:ind w:left="0" w:firstLine="567"/>
        <w:jc w:val="both"/>
        <w:rPr>
          <w:rFonts w:cs="Arial"/>
        </w:rPr>
        <w:pPrChange w:id="123" w:author=" " w:date="2007-07-26T20:22:00Z">
          <w:pPr>
            <w:numPr>
              <w:numId w:val="7"/>
            </w:numPr>
            <w:tabs>
              <w:tab w:val="num" w:pos="567"/>
              <w:tab w:val="num" w:pos="720"/>
              <w:tab w:val="num" w:pos="1134"/>
            </w:tabs>
            <w:ind w:left="0" w:firstLine="567"/>
            <w:jc w:val="both"/>
          </w:pPr>
        </w:pPrChange>
      </w:pPr>
      <w:r w:rsidRPr="00A709CB">
        <w:rPr>
          <w:rFonts w:cs="Arial"/>
        </w:rPr>
        <w:t>Silent alert</w:t>
      </w:r>
    </w:p>
    <w:p w:rsidR="00C41C60" w:rsidRPr="00A709CB" w:rsidRDefault="00C41C60" w:rsidP="008F360C">
      <w:pPr>
        <w:numPr>
          <w:ilvl w:val="0"/>
          <w:numId w:val="3"/>
        </w:numPr>
        <w:tabs>
          <w:tab w:val="clear" w:pos="1800"/>
          <w:tab w:val="num" w:pos="567"/>
          <w:tab w:val="num" w:pos="1134"/>
        </w:tabs>
        <w:ind w:left="0" w:firstLine="567"/>
        <w:jc w:val="both"/>
        <w:rPr>
          <w:rFonts w:cs="Arial"/>
        </w:rPr>
        <w:pPrChange w:id="124" w:author=" " w:date="2007-07-26T20:22:00Z">
          <w:pPr>
            <w:numPr>
              <w:numId w:val="7"/>
            </w:numPr>
            <w:tabs>
              <w:tab w:val="num" w:pos="567"/>
              <w:tab w:val="num" w:pos="720"/>
              <w:tab w:val="num" w:pos="1134"/>
            </w:tabs>
            <w:ind w:left="0" w:firstLine="567"/>
            <w:jc w:val="both"/>
          </w:pPr>
        </w:pPrChange>
      </w:pPr>
      <w:r w:rsidRPr="00A709CB">
        <w:rPr>
          <w:rFonts w:cs="Arial"/>
        </w:rPr>
        <w:t>Do not send photo</w:t>
      </w:r>
    </w:p>
    <w:p w:rsidR="00C41C60" w:rsidRPr="00A709CB" w:rsidRDefault="00C41C60" w:rsidP="008F360C">
      <w:pPr>
        <w:numPr>
          <w:ilvl w:val="0"/>
          <w:numId w:val="3"/>
        </w:numPr>
        <w:tabs>
          <w:tab w:val="clear" w:pos="1800"/>
          <w:tab w:val="num" w:pos="567"/>
          <w:tab w:val="num" w:pos="1134"/>
        </w:tabs>
        <w:ind w:left="0" w:firstLine="567"/>
        <w:jc w:val="both"/>
        <w:rPr>
          <w:rFonts w:cs="Arial"/>
        </w:rPr>
        <w:pPrChange w:id="125" w:author=" " w:date="2007-07-26T20:22:00Z">
          <w:pPr>
            <w:numPr>
              <w:numId w:val="7"/>
            </w:numPr>
            <w:tabs>
              <w:tab w:val="num" w:pos="567"/>
              <w:tab w:val="num" w:pos="720"/>
              <w:tab w:val="num" w:pos="1134"/>
            </w:tabs>
            <w:ind w:left="0" w:firstLine="567"/>
            <w:jc w:val="both"/>
          </w:pPr>
        </w:pPrChange>
      </w:pPr>
      <w:r w:rsidRPr="00A709CB">
        <w:rPr>
          <w:rFonts w:cs="Arial"/>
        </w:rPr>
        <w:t>Block incoming messages</w:t>
      </w:r>
    </w:p>
    <w:p w:rsidR="00C41C60" w:rsidRPr="00A709CB" w:rsidRDefault="00C41C60" w:rsidP="00C41C60">
      <w:pPr>
        <w:ind w:left="0"/>
        <w:jc w:val="both"/>
        <w:rPr>
          <w:rFonts w:cs="Arial"/>
        </w:rPr>
      </w:pPr>
    </w:p>
    <w:p w:rsidR="00C41C60" w:rsidRPr="00A709CB" w:rsidRDefault="00C41C60" w:rsidP="00C41C60">
      <w:pPr>
        <w:ind w:left="0"/>
        <w:jc w:val="both"/>
        <w:rPr>
          <w:rFonts w:cs="Arial"/>
        </w:rPr>
      </w:pPr>
      <w:r w:rsidRPr="00A709CB">
        <w:rPr>
          <w:rFonts w:cs="Arial"/>
        </w:rPr>
        <w:t>It is likely that some users will upload unsuitable photos such as cartoons or photos that are not really themselves or obscene material. As with profiles, it is also likely that some users may enter profound information. It would also be possible for a user to enter contact details such as their email address into the content of the profile or even rendered onto a photo giving communication access to users who are not subscribers to the network. In a real world live environment the system would need to implement a screening service for administrators to promote profile content and photos to live once they have been deemed suitable. Since the project is concentrating more on the concept of the application rather than building a product that can be commercially launched the system shall not include these features.</w:t>
      </w:r>
    </w:p>
    <w:p w:rsidR="00C41C60" w:rsidRPr="00A709CB" w:rsidRDefault="00C41C60" w:rsidP="00C41C60">
      <w:pPr>
        <w:ind w:left="0"/>
        <w:jc w:val="both"/>
        <w:rPr>
          <w:rFonts w:cs="Arial"/>
        </w:rPr>
      </w:pPr>
    </w:p>
    <w:p w:rsidR="00C41C60" w:rsidRPr="00A709CB" w:rsidRDefault="00C41C60" w:rsidP="00C41C60">
      <w:pPr>
        <w:ind w:left="0"/>
        <w:jc w:val="both"/>
        <w:rPr>
          <w:rFonts w:cs="Arial"/>
        </w:rPr>
      </w:pPr>
      <w:r w:rsidRPr="00A709CB">
        <w:rPr>
          <w:rFonts w:cs="Arial"/>
        </w:rPr>
        <w:t>When a user visits the central server and signs up as a new member, password boxes will hide the character so onlookers cannot view what has been entered. However, in the device application, password characters will not be hidden as most users rely on the screen to tell them what character they have entered. This feature does not compromise security a great deal as a device can be held out of view of prying eyes.</w:t>
      </w:r>
    </w:p>
    <w:p w:rsidR="0088489B" w:rsidRPr="00A709CB" w:rsidRDefault="00C96942" w:rsidP="00C41C60">
      <w:pPr>
        <w:ind w:left="0"/>
        <w:jc w:val="both"/>
        <w:rPr>
          <w:rFonts w:cs="Arial"/>
        </w:rPr>
      </w:pPr>
      <w:r w:rsidRPr="00A709CB">
        <w:rPr>
          <w:rFonts w:cs="Arial"/>
        </w:rPr>
        <w:br w:type="page"/>
      </w:r>
    </w:p>
    <w:p w:rsidR="00604A54" w:rsidRPr="00A709CB" w:rsidRDefault="00604A54" w:rsidP="009772CB">
      <w:pPr>
        <w:pStyle w:val="Heading1"/>
        <w:ind w:left="0"/>
        <w:rPr>
          <w:rFonts w:ascii="Arial" w:hAnsi="Arial" w:cs="Arial"/>
          <w:sz w:val="20"/>
        </w:rPr>
      </w:pPr>
      <w:bookmarkStart w:id="126" w:name="_Toc172965981"/>
      <w:r w:rsidRPr="00A709CB">
        <w:rPr>
          <w:rFonts w:ascii="Arial" w:hAnsi="Arial" w:cs="Arial"/>
          <w:sz w:val="20"/>
        </w:rPr>
        <w:lastRenderedPageBreak/>
        <w:t>Company Bakground</w:t>
      </w:r>
      <w:bookmarkEnd w:id="126"/>
    </w:p>
    <w:p w:rsidR="003E436E" w:rsidRPr="00A709CB" w:rsidRDefault="003E436E" w:rsidP="00346687">
      <w:pPr>
        <w:ind w:left="0"/>
        <w:jc w:val="both"/>
        <w:rPr>
          <w:rFonts w:cs="Arial"/>
          <w:lang w:val="en-GB"/>
        </w:rPr>
      </w:pPr>
      <w:r w:rsidRPr="00A709CB">
        <w:rPr>
          <w:rFonts w:cs="Arial"/>
          <w:lang w:val="en-GB"/>
        </w:rPr>
        <w:t>Next2Friends are a UK Limited Company</w:t>
      </w:r>
      <w:r w:rsidR="003F24BE" w:rsidRPr="00A709CB">
        <w:rPr>
          <w:rFonts w:cs="Arial"/>
          <w:lang w:val="en-GB"/>
        </w:rPr>
        <w:t xml:space="preserve"> (formed in 2007)</w:t>
      </w:r>
      <w:r w:rsidRPr="00A709CB">
        <w:rPr>
          <w:rFonts w:cs="Arial"/>
          <w:lang w:val="en-GB"/>
        </w:rPr>
        <w:t xml:space="preserve"> in a pre launch/ pre revenue state</w:t>
      </w:r>
      <w:r w:rsidR="00A31165">
        <w:rPr>
          <w:rFonts w:cs="Arial"/>
          <w:lang w:val="en-GB"/>
        </w:rPr>
        <w:t xml:space="preserve"> with 1000s of registered users wanting to start and enjoy the benefits of the</w:t>
      </w:r>
      <w:r w:rsidR="00A31165" w:rsidRPr="00A31165">
        <w:rPr>
          <w:rFonts w:cs="Arial"/>
          <w:lang w:val="en-GB"/>
        </w:rPr>
        <w:t xml:space="preserve"> </w:t>
      </w:r>
      <w:r w:rsidR="00A31165" w:rsidRPr="00A709CB">
        <w:rPr>
          <w:rFonts w:cs="Arial"/>
          <w:lang w:val="en-GB"/>
        </w:rPr>
        <w:t>Next2Friends</w:t>
      </w:r>
      <w:r w:rsidR="00A31165">
        <w:rPr>
          <w:rFonts w:cs="Arial"/>
          <w:lang w:val="en-GB"/>
        </w:rPr>
        <w:t xml:space="preserve">’ platform. </w:t>
      </w:r>
      <w:r w:rsidRPr="00A709CB">
        <w:rPr>
          <w:rFonts w:cs="Arial"/>
          <w:lang w:val="en-GB"/>
        </w:rPr>
        <w:t xml:space="preserve">The business needs to find a permanent home and is considering a variety of locations throughout the </w:t>
      </w:r>
      <w:smartTag w:uri="urn:schemas-microsoft-com:office:smarttags" w:element="country-region">
        <w:smartTag w:uri="urn:schemas-microsoft-com:office:smarttags" w:element="place">
          <w:r w:rsidRPr="00A709CB">
            <w:rPr>
              <w:rFonts w:cs="Arial"/>
              <w:lang w:val="en-GB"/>
            </w:rPr>
            <w:t>UK</w:t>
          </w:r>
        </w:smartTag>
      </w:smartTag>
      <w:r w:rsidRPr="00A709CB">
        <w:rPr>
          <w:rFonts w:cs="Arial"/>
          <w:lang w:val="en-GB"/>
        </w:rPr>
        <w:t xml:space="preserve"> in order to gain maximum support and assistance from regional initiatives.</w:t>
      </w:r>
    </w:p>
    <w:p w:rsidR="003E436E" w:rsidRPr="00A709CB" w:rsidRDefault="003E436E" w:rsidP="00346687">
      <w:pPr>
        <w:ind w:left="0"/>
        <w:jc w:val="both"/>
        <w:rPr>
          <w:rFonts w:cs="Arial"/>
          <w:lang w:val="en-GB"/>
        </w:rPr>
      </w:pPr>
    </w:p>
    <w:p w:rsidR="003F24BE" w:rsidRPr="00A709CB" w:rsidRDefault="003E436E" w:rsidP="00346687">
      <w:pPr>
        <w:ind w:left="0"/>
        <w:jc w:val="both"/>
        <w:rPr>
          <w:rFonts w:cs="Arial"/>
          <w:lang w:val="en-GB"/>
        </w:rPr>
      </w:pPr>
      <w:r w:rsidRPr="00A709CB">
        <w:rPr>
          <w:rFonts w:cs="Arial"/>
          <w:lang w:val="en-GB"/>
        </w:rPr>
        <w:t xml:space="preserve">Next2Friends primary research facilities will remain in the </w:t>
      </w:r>
      <w:smartTag w:uri="urn:schemas-microsoft-com:office:smarttags" w:element="country-region">
        <w:r w:rsidRPr="00A709CB">
          <w:rPr>
            <w:rFonts w:cs="Arial"/>
            <w:lang w:val="en-GB"/>
          </w:rPr>
          <w:t>US</w:t>
        </w:r>
      </w:smartTag>
      <w:r w:rsidRPr="00A709CB">
        <w:rPr>
          <w:rFonts w:cs="Arial"/>
          <w:lang w:val="en-GB"/>
        </w:rPr>
        <w:t xml:space="preserve"> with further development </w:t>
      </w:r>
      <w:r w:rsidR="003F24BE" w:rsidRPr="00A709CB">
        <w:rPr>
          <w:rFonts w:cs="Arial"/>
          <w:lang w:val="en-GB"/>
        </w:rPr>
        <w:t>undertaken</w:t>
      </w:r>
      <w:r w:rsidRPr="00A709CB">
        <w:rPr>
          <w:rFonts w:cs="Arial"/>
          <w:lang w:val="en-GB"/>
        </w:rPr>
        <w:t xml:space="preserve"> in the </w:t>
      </w:r>
      <w:smartTag w:uri="urn:schemas-microsoft-com:office:smarttags" w:element="country-region">
        <w:r w:rsidRPr="00A709CB">
          <w:rPr>
            <w:rFonts w:cs="Arial"/>
            <w:lang w:val="en-GB"/>
          </w:rPr>
          <w:t>UK</w:t>
        </w:r>
      </w:smartTag>
      <w:r w:rsidRPr="00A709CB">
        <w:rPr>
          <w:rFonts w:cs="Arial"/>
          <w:lang w:val="en-GB"/>
        </w:rPr>
        <w:t xml:space="preserve"> and </w:t>
      </w:r>
      <w:smartTag w:uri="urn:schemas-microsoft-com:office:smarttags" w:element="place">
        <w:r w:rsidRPr="00A709CB">
          <w:rPr>
            <w:rFonts w:cs="Arial"/>
            <w:lang w:val="en-GB"/>
          </w:rPr>
          <w:t>Eastern Europe</w:t>
        </w:r>
      </w:smartTag>
      <w:r w:rsidRPr="00A709CB">
        <w:rPr>
          <w:rFonts w:cs="Arial"/>
          <w:lang w:val="en-GB"/>
        </w:rPr>
        <w:t xml:space="preserve"> in order to leverage a </w:t>
      </w:r>
      <w:r w:rsidR="003F24BE" w:rsidRPr="00A709CB">
        <w:rPr>
          <w:rFonts w:cs="Arial"/>
          <w:lang w:val="en-GB"/>
        </w:rPr>
        <w:t>lower technical</w:t>
      </w:r>
      <w:r w:rsidRPr="00A709CB">
        <w:rPr>
          <w:rFonts w:cs="Arial"/>
          <w:lang w:val="en-GB"/>
        </w:rPr>
        <w:t xml:space="preserve"> cost resource</w:t>
      </w:r>
      <w:r w:rsidR="003F24BE" w:rsidRPr="00A709CB">
        <w:rPr>
          <w:rFonts w:cs="Arial"/>
          <w:lang w:val="en-GB"/>
        </w:rPr>
        <w:t xml:space="preserve">. Sales and marketing will be controlled centrally from the </w:t>
      </w:r>
      <w:smartTag w:uri="urn:schemas-microsoft-com:office:smarttags" w:element="country-region">
        <w:smartTag w:uri="urn:schemas-microsoft-com:office:smarttags" w:element="place">
          <w:r w:rsidR="003F24BE" w:rsidRPr="00A709CB">
            <w:rPr>
              <w:rFonts w:cs="Arial"/>
              <w:lang w:val="en-GB"/>
            </w:rPr>
            <w:t>UK</w:t>
          </w:r>
        </w:smartTag>
      </w:smartTag>
      <w:r w:rsidR="003F24BE" w:rsidRPr="00A709CB">
        <w:rPr>
          <w:rFonts w:cs="Arial"/>
          <w:lang w:val="en-GB"/>
        </w:rPr>
        <w:t xml:space="preserve"> with in regional teams ensure global reach and local feel. Administration</w:t>
      </w:r>
      <w:r w:rsidR="005D6DA1" w:rsidRPr="00A709CB">
        <w:rPr>
          <w:rFonts w:cs="Arial"/>
          <w:lang w:val="en-GB"/>
        </w:rPr>
        <w:t>, operations</w:t>
      </w:r>
      <w:r w:rsidR="003F24BE" w:rsidRPr="00A709CB">
        <w:rPr>
          <w:rFonts w:cs="Arial"/>
          <w:lang w:val="en-GB"/>
        </w:rPr>
        <w:t xml:space="preserve"> and finance will be held in</w:t>
      </w:r>
      <w:r w:rsidR="005D6DA1" w:rsidRPr="00A709CB">
        <w:rPr>
          <w:rFonts w:cs="Arial"/>
          <w:lang w:val="en-GB"/>
        </w:rPr>
        <w:t xml:space="preserve"> and controlled from</w:t>
      </w:r>
      <w:r w:rsidR="003F24BE" w:rsidRPr="00A709CB">
        <w:rPr>
          <w:rFonts w:cs="Arial"/>
          <w:lang w:val="en-GB"/>
        </w:rPr>
        <w:t xml:space="preserve"> the </w:t>
      </w:r>
      <w:smartTag w:uri="urn:schemas-microsoft-com:office:smarttags" w:element="country-region">
        <w:smartTag w:uri="urn:schemas-microsoft-com:office:smarttags" w:element="place">
          <w:r w:rsidR="003F24BE" w:rsidRPr="00A709CB">
            <w:rPr>
              <w:rFonts w:cs="Arial"/>
              <w:lang w:val="en-GB"/>
            </w:rPr>
            <w:t>UK</w:t>
          </w:r>
        </w:smartTag>
      </w:smartTag>
      <w:r w:rsidR="005D6DA1" w:rsidRPr="00A709CB">
        <w:rPr>
          <w:rFonts w:cs="Arial"/>
          <w:lang w:val="en-GB"/>
        </w:rPr>
        <w:t>. The Management team of Next2Friends feel this approach provides the following benefits;</w:t>
      </w:r>
    </w:p>
    <w:p w:rsidR="005D6DA1" w:rsidRPr="00A709CB" w:rsidRDefault="005D6DA1" w:rsidP="003E436E">
      <w:pPr>
        <w:ind w:left="142"/>
        <w:jc w:val="both"/>
        <w:rPr>
          <w:rFonts w:cs="Arial"/>
          <w:lang w:val="en-GB"/>
        </w:rPr>
      </w:pPr>
    </w:p>
    <w:p w:rsidR="005D6DA1" w:rsidRPr="00A709CB" w:rsidRDefault="005D6DA1" w:rsidP="008F360C">
      <w:pPr>
        <w:numPr>
          <w:ilvl w:val="1"/>
          <w:numId w:val="20"/>
        </w:numPr>
        <w:jc w:val="both"/>
        <w:rPr>
          <w:rFonts w:cs="Arial"/>
          <w:lang w:val="en-GB"/>
        </w:rPr>
        <w:pPrChange w:id="127" w:author=" " w:date="2007-07-26T20:22:00Z">
          <w:pPr>
            <w:numPr>
              <w:ilvl w:val="1"/>
              <w:numId w:val="74"/>
            </w:numPr>
            <w:tabs>
              <w:tab w:val="num" w:pos="360"/>
            </w:tabs>
            <w:jc w:val="both"/>
          </w:pPr>
        </w:pPrChange>
      </w:pPr>
      <w:r w:rsidRPr="00A709CB">
        <w:rPr>
          <w:rFonts w:cs="Arial"/>
          <w:lang w:val="en-GB"/>
        </w:rPr>
        <w:t xml:space="preserve">One research and architecture group leveraging core competencies and emerging technologies from the </w:t>
      </w:r>
      <w:smartTag w:uri="urn:schemas-microsoft-com:office:smarttags" w:element="country-region">
        <w:smartTag w:uri="urn:schemas-microsoft-com:office:smarttags" w:element="place">
          <w:r w:rsidRPr="00A709CB">
            <w:rPr>
              <w:rFonts w:cs="Arial"/>
              <w:lang w:val="en-GB"/>
            </w:rPr>
            <w:t>USA</w:t>
          </w:r>
        </w:smartTag>
      </w:smartTag>
    </w:p>
    <w:p w:rsidR="005D6DA1" w:rsidRPr="00A709CB" w:rsidRDefault="005D6DA1" w:rsidP="008F360C">
      <w:pPr>
        <w:numPr>
          <w:ilvl w:val="1"/>
          <w:numId w:val="20"/>
        </w:numPr>
        <w:jc w:val="both"/>
        <w:rPr>
          <w:rFonts w:cs="Arial"/>
          <w:lang w:val="en-GB"/>
        </w:rPr>
        <w:pPrChange w:id="128" w:author=" " w:date="2007-07-26T20:22:00Z">
          <w:pPr>
            <w:numPr>
              <w:ilvl w:val="1"/>
              <w:numId w:val="74"/>
            </w:numPr>
            <w:tabs>
              <w:tab w:val="num" w:pos="360"/>
            </w:tabs>
            <w:jc w:val="both"/>
          </w:pPr>
        </w:pPrChange>
      </w:pPr>
      <w:r w:rsidRPr="00A709CB">
        <w:rPr>
          <w:rFonts w:cs="Arial"/>
          <w:lang w:val="en-GB"/>
        </w:rPr>
        <w:t xml:space="preserve">Leverage a low cost and skilled resourced based out of </w:t>
      </w:r>
      <w:smartTag w:uri="urn:schemas-microsoft-com:office:smarttags" w:element="place">
        <w:r w:rsidRPr="00A709CB">
          <w:rPr>
            <w:rFonts w:cs="Arial"/>
            <w:lang w:val="en-GB"/>
          </w:rPr>
          <w:t>Eastern Europe</w:t>
        </w:r>
      </w:smartTag>
      <w:r w:rsidRPr="00A709CB">
        <w:rPr>
          <w:rFonts w:cs="Arial"/>
          <w:lang w:val="en-GB"/>
        </w:rPr>
        <w:t xml:space="preserve"> for non core development work on fixed price contract delivery basis</w:t>
      </w:r>
    </w:p>
    <w:p w:rsidR="005D6DA1" w:rsidRPr="00A709CB" w:rsidRDefault="005D6DA1" w:rsidP="008F360C">
      <w:pPr>
        <w:numPr>
          <w:ilvl w:val="1"/>
          <w:numId w:val="20"/>
        </w:numPr>
        <w:jc w:val="both"/>
        <w:rPr>
          <w:rFonts w:cs="Arial"/>
          <w:lang w:val="en-GB"/>
        </w:rPr>
        <w:pPrChange w:id="129" w:author=" " w:date="2007-07-26T20:22:00Z">
          <w:pPr>
            <w:numPr>
              <w:ilvl w:val="1"/>
              <w:numId w:val="74"/>
            </w:numPr>
            <w:tabs>
              <w:tab w:val="num" w:pos="360"/>
            </w:tabs>
            <w:jc w:val="both"/>
          </w:pPr>
        </w:pPrChange>
      </w:pPr>
      <w:smartTag w:uri="urn:schemas-microsoft-com:office:smarttags" w:element="country-region">
        <w:r w:rsidRPr="00A709CB">
          <w:rPr>
            <w:rFonts w:cs="Arial"/>
            <w:lang w:val="en-GB"/>
          </w:rPr>
          <w:t>UK</w:t>
        </w:r>
      </w:smartTag>
      <w:r w:rsidRPr="00A709CB">
        <w:rPr>
          <w:rFonts w:cs="Arial"/>
          <w:lang w:val="en-GB"/>
        </w:rPr>
        <w:t xml:space="preserve"> central time</w:t>
      </w:r>
      <w:r w:rsidR="005854BA" w:rsidRPr="00A709CB">
        <w:rPr>
          <w:rFonts w:cs="Arial"/>
          <w:lang w:val="en-GB"/>
        </w:rPr>
        <w:t xml:space="preserve"> </w:t>
      </w:r>
      <w:r w:rsidRPr="00A709CB">
        <w:rPr>
          <w:rFonts w:cs="Arial"/>
          <w:lang w:val="en-GB"/>
        </w:rPr>
        <w:t>zone to provide</w:t>
      </w:r>
      <w:r w:rsidR="005854BA" w:rsidRPr="00A709CB">
        <w:rPr>
          <w:rFonts w:cs="Arial"/>
          <w:lang w:val="en-GB"/>
        </w:rPr>
        <w:t xml:space="preserve"> 24x7 cover for the remote Next2Friends teams in Asia, Europe, </w:t>
      </w:r>
      <w:smartTag w:uri="urn:schemas-microsoft-com:office:smarttags" w:element="country-region">
        <w:r w:rsidR="005854BA" w:rsidRPr="00A709CB">
          <w:rPr>
            <w:rFonts w:cs="Arial"/>
            <w:lang w:val="en-GB"/>
          </w:rPr>
          <w:t>UK</w:t>
        </w:r>
      </w:smartTag>
      <w:r w:rsidR="005854BA" w:rsidRPr="00A709CB">
        <w:rPr>
          <w:rFonts w:cs="Arial"/>
          <w:lang w:val="en-GB"/>
        </w:rPr>
        <w:t xml:space="preserve"> and the </w:t>
      </w:r>
      <w:smartTag w:uri="urn:schemas-microsoft-com:office:smarttags" w:element="country-region">
        <w:smartTag w:uri="urn:schemas-microsoft-com:office:smarttags" w:element="place">
          <w:r w:rsidR="005854BA" w:rsidRPr="00A709CB">
            <w:rPr>
              <w:rFonts w:cs="Arial"/>
              <w:lang w:val="en-GB"/>
            </w:rPr>
            <w:t>Americas</w:t>
          </w:r>
        </w:smartTag>
      </w:smartTag>
    </w:p>
    <w:p w:rsidR="005D6DA1" w:rsidRPr="00A709CB" w:rsidRDefault="005D6DA1" w:rsidP="003E436E">
      <w:pPr>
        <w:ind w:left="142"/>
        <w:jc w:val="both"/>
        <w:rPr>
          <w:rFonts w:cs="Arial"/>
          <w:lang w:val="en-GB"/>
        </w:rPr>
      </w:pPr>
    </w:p>
    <w:p w:rsidR="003F24BE" w:rsidRPr="00A709CB" w:rsidRDefault="003F24BE" w:rsidP="003E436E">
      <w:pPr>
        <w:ind w:left="142"/>
        <w:jc w:val="both"/>
        <w:rPr>
          <w:rFonts w:cs="Arial"/>
          <w:lang w:val="en-GB"/>
        </w:rPr>
      </w:pPr>
    </w:p>
    <w:p w:rsidR="003F24BE" w:rsidRPr="00A709CB" w:rsidRDefault="003F24BE" w:rsidP="003E436E">
      <w:pPr>
        <w:ind w:left="142"/>
        <w:jc w:val="both"/>
        <w:rPr>
          <w:rFonts w:cs="Arial"/>
          <w:lang w:val="en-GB"/>
        </w:rPr>
      </w:pPr>
      <w:r w:rsidRPr="00A709CB">
        <w:rPr>
          <w:rFonts w:cs="Arial"/>
          <w:lang w:val="en-GB"/>
        </w:rPr>
        <w:t>So far Next2Friends have</w:t>
      </w:r>
      <w:r w:rsidR="005854BA" w:rsidRPr="00A709CB">
        <w:rPr>
          <w:rFonts w:cs="Arial"/>
          <w:lang w:val="en-GB"/>
        </w:rPr>
        <w:t xml:space="preserve"> successfully</w:t>
      </w:r>
      <w:r w:rsidRPr="00A709CB">
        <w:rPr>
          <w:rFonts w:cs="Arial"/>
          <w:lang w:val="en-GB"/>
        </w:rPr>
        <w:t>;</w:t>
      </w:r>
    </w:p>
    <w:p w:rsidR="003F24BE" w:rsidRPr="00A709CB" w:rsidRDefault="003F24BE" w:rsidP="003E436E">
      <w:pPr>
        <w:ind w:left="142"/>
        <w:jc w:val="both"/>
        <w:rPr>
          <w:rFonts w:cs="Arial"/>
          <w:lang w:val="en-GB"/>
        </w:rPr>
      </w:pPr>
    </w:p>
    <w:p w:rsidR="003F24BE" w:rsidRPr="00A709CB" w:rsidRDefault="003F24BE" w:rsidP="008F360C">
      <w:pPr>
        <w:numPr>
          <w:ilvl w:val="0"/>
          <w:numId w:val="20"/>
        </w:numPr>
        <w:jc w:val="both"/>
        <w:rPr>
          <w:rFonts w:cs="Arial"/>
          <w:lang w:val="en-GB"/>
        </w:rPr>
        <w:pPrChange w:id="130" w:author=" " w:date="2007-07-26T20:22:00Z">
          <w:pPr>
            <w:numPr>
              <w:numId w:val="74"/>
            </w:numPr>
            <w:tabs>
              <w:tab w:val="num" w:pos="360"/>
            </w:tabs>
            <w:jc w:val="both"/>
          </w:pPr>
        </w:pPrChange>
      </w:pPr>
      <w:r w:rsidRPr="00A709CB">
        <w:rPr>
          <w:rFonts w:cs="Arial"/>
          <w:lang w:val="en-GB"/>
        </w:rPr>
        <w:t>Almost completely developed the product, this has so far taken 8 man years (sixteen staff, 6 months) and will be complete within 2-4 months of receipt of funding.</w:t>
      </w:r>
    </w:p>
    <w:p w:rsidR="003F24BE" w:rsidRPr="00A709CB" w:rsidRDefault="003F24BE" w:rsidP="008F360C">
      <w:pPr>
        <w:numPr>
          <w:ilvl w:val="0"/>
          <w:numId w:val="20"/>
        </w:numPr>
        <w:jc w:val="both"/>
        <w:rPr>
          <w:rFonts w:cs="Arial"/>
          <w:lang w:val="en-GB"/>
        </w:rPr>
        <w:pPrChange w:id="131" w:author=" " w:date="2007-07-26T20:22:00Z">
          <w:pPr>
            <w:numPr>
              <w:numId w:val="74"/>
            </w:numPr>
            <w:tabs>
              <w:tab w:val="num" w:pos="360"/>
            </w:tabs>
            <w:jc w:val="both"/>
          </w:pPr>
        </w:pPrChange>
      </w:pPr>
      <w:r w:rsidRPr="00A709CB">
        <w:rPr>
          <w:rFonts w:cs="Arial"/>
          <w:lang w:val="en-GB"/>
        </w:rPr>
        <w:t>Self funded the business so far at a cost of $800,000 (cash</w:t>
      </w:r>
      <w:r w:rsidR="005854BA" w:rsidRPr="00A709CB">
        <w:rPr>
          <w:rFonts w:cs="Arial"/>
          <w:lang w:val="en-GB"/>
        </w:rPr>
        <w:t xml:space="preserve"> and time investment</w:t>
      </w:r>
      <w:r w:rsidRPr="00A709CB">
        <w:rPr>
          <w:rFonts w:cs="Arial"/>
          <w:lang w:val="en-GB"/>
        </w:rPr>
        <w:t xml:space="preserve"> for development contractors</w:t>
      </w:r>
      <w:r w:rsidR="005854BA" w:rsidRPr="00A709CB">
        <w:rPr>
          <w:rFonts w:cs="Arial"/>
          <w:lang w:val="en-GB"/>
        </w:rPr>
        <w:t>, in-house development</w:t>
      </w:r>
      <w:r w:rsidRPr="00A709CB">
        <w:rPr>
          <w:rFonts w:cs="Arial"/>
          <w:lang w:val="en-GB"/>
        </w:rPr>
        <w:t xml:space="preserve"> and other operational fees)</w:t>
      </w:r>
    </w:p>
    <w:p w:rsidR="003F24BE" w:rsidRPr="00A709CB" w:rsidRDefault="003F24BE" w:rsidP="008F360C">
      <w:pPr>
        <w:numPr>
          <w:ilvl w:val="0"/>
          <w:numId w:val="20"/>
        </w:numPr>
        <w:jc w:val="both"/>
        <w:rPr>
          <w:rFonts w:cs="Arial"/>
          <w:lang w:val="en-GB"/>
        </w:rPr>
        <w:pPrChange w:id="132" w:author=" " w:date="2007-07-26T20:22:00Z">
          <w:pPr>
            <w:numPr>
              <w:numId w:val="74"/>
            </w:numPr>
            <w:tabs>
              <w:tab w:val="num" w:pos="360"/>
            </w:tabs>
            <w:jc w:val="both"/>
          </w:pPr>
        </w:pPrChange>
      </w:pPr>
      <w:r w:rsidRPr="00A709CB">
        <w:rPr>
          <w:rFonts w:cs="Arial"/>
          <w:lang w:val="en-GB"/>
        </w:rPr>
        <w:t xml:space="preserve">Have International Patent Pending Application File: # 60/931,876 </w:t>
      </w:r>
    </w:p>
    <w:p w:rsidR="003F24BE" w:rsidRPr="00A709CB" w:rsidRDefault="003F24BE" w:rsidP="003E436E">
      <w:pPr>
        <w:ind w:left="142"/>
        <w:jc w:val="both"/>
        <w:rPr>
          <w:rFonts w:cs="Arial"/>
          <w:lang w:val="en-GB"/>
        </w:rPr>
      </w:pPr>
    </w:p>
    <w:p w:rsidR="00AD369A" w:rsidRPr="00A709CB" w:rsidRDefault="00AD369A" w:rsidP="00AE089F">
      <w:pPr>
        <w:tabs>
          <w:tab w:val="num" w:pos="142"/>
        </w:tabs>
        <w:ind w:left="142"/>
        <w:jc w:val="both"/>
        <w:rPr>
          <w:rFonts w:cs="Arial"/>
        </w:rPr>
      </w:pPr>
    </w:p>
    <w:p w:rsidR="003F24BE" w:rsidRPr="00A709CB" w:rsidRDefault="003F24BE" w:rsidP="00AE089F">
      <w:pPr>
        <w:tabs>
          <w:tab w:val="num" w:pos="142"/>
        </w:tabs>
        <w:ind w:left="142"/>
        <w:jc w:val="both"/>
        <w:rPr>
          <w:rFonts w:cs="Arial"/>
        </w:rPr>
      </w:pPr>
      <w:r w:rsidRPr="00A709CB">
        <w:rPr>
          <w:rFonts w:cs="Arial"/>
        </w:rPr>
        <w:t>Next2Friends ownership is equally split between the Founder Members</w:t>
      </w:r>
    </w:p>
    <w:p w:rsidR="003F24BE" w:rsidRPr="00A709CB" w:rsidRDefault="003F24BE" w:rsidP="003F24BE">
      <w:pPr>
        <w:ind w:left="0"/>
        <w:jc w:val="both"/>
        <w:rPr>
          <w:rFonts w:cs="Arial"/>
          <w:color w:val="000000"/>
        </w:rPr>
      </w:pPr>
    </w:p>
    <w:p w:rsidR="003F24BE" w:rsidRPr="00A709CB" w:rsidRDefault="003F24BE" w:rsidP="008F360C">
      <w:pPr>
        <w:numPr>
          <w:ilvl w:val="1"/>
          <w:numId w:val="21"/>
        </w:numPr>
        <w:jc w:val="both"/>
        <w:rPr>
          <w:rFonts w:cs="Arial"/>
          <w:color w:val="000000"/>
          <w:lang w:val="en-GB"/>
        </w:rPr>
        <w:pPrChange w:id="133" w:author=" " w:date="2007-07-26T20:22:00Z">
          <w:pPr>
            <w:numPr>
              <w:ilvl w:val="1"/>
              <w:numId w:val="75"/>
            </w:numPr>
            <w:tabs>
              <w:tab w:val="num" w:pos="360"/>
            </w:tabs>
            <w:jc w:val="both"/>
          </w:pPr>
        </w:pPrChange>
      </w:pPr>
      <w:r w:rsidRPr="00A709CB">
        <w:rPr>
          <w:rFonts w:cs="Arial"/>
          <w:color w:val="000000"/>
          <w:lang w:val="en-GB"/>
        </w:rPr>
        <w:t>Roy Shelton- Chief Executive Officer</w:t>
      </w:r>
    </w:p>
    <w:p w:rsidR="003F24BE" w:rsidRPr="00A709CB" w:rsidRDefault="003F24BE" w:rsidP="003F24BE">
      <w:pPr>
        <w:ind w:left="0"/>
        <w:jc w:val="both"/>
        <w:rPr>
          <w:rFonts w:cs="Arial"/>
          <w:color w:val="000000"/>
          <w:lang w:val="en-GB"/>
        </w:rPr>
      </w:pPr>
    </w:p>
    <w:p w:rsidR="003F24BE" w:rsidRPr="00A709CB" w:rsidRDefault="003F24BE" w:rsidP="008F360C">
      <w:pPr>
        <w:numPr>
          <w:ilvl w:val="1"/>
          <w:numId w:val="21"/>
        </w:numPr>
        <w:jc w:val="both"/>
        <w:rPr>
          <w:rFonts w:cs="Arial"/>
          <w:color w:val="000000"/>
          <w:lang w:val="en-GB"/>
        </w:rPr>
        <w:pPrChange w:id="134" w:author=" " w:date="2007-07-26T20:22:00Z">
          <w:pPr>
            <w:numPr>
              <w:ilvl w:val="1"/>
              <w:numId w:val="75"/>
            </w:numPr>
            <w:tabs>
              <w:tab w:val="num" w:pos="360"/>
            </w:tabs>
            <w:jc w:val="both"/>
          </w:pPr>
        </w:pPrChange>
      </w:pPr>
      <w:r w:rsidRPr="00A709CB">
        <w:rPr>
          <w:rFonts w:cs="Arial"/>
          <w:color w:val="000000"/>
          <w:lang w:val="en-GB"/>
        </w:rPr>
        <w:t>Andrew Doyle Chief Operating/ Financial Officer</w:t>
      </w:r>
    </w:p>
    <w:p w:rsidR="003F24BE" w:rsidRPr="00A709CB" w:rsidRDefault="003F24BE" w:rsidP="003F24BE">
      <w:pPr>
        <w:jc w:val="both"/>
        <w:rPr>
          <w:rFonts w:cs="Arial"/>
          <w:color w:val="000000"/>
          <w:lang w:val="en-GB"/>
        </w:rPr>
      </w:pPr>
    </w:p>
    <w:p w:rsidR="003F24BE" w:rsidRPr="00A709CB" w:rsidRDefault="003F24BE" w:rsidP="008F360C">
      <w:pPr>
        <w:numPr>
          <w:ilvl w:val="1"/>
          <w:numId w:val="21"/>
        </w:numPr>
        <w:jc w:val="both"/>
        <w:rPr>
          <w:rFonts w:cs="Arial"/>
          <w:color w:val="000000"/>
          <w:lang w:val="en-GB"/>
        </w:rPr>
        <w:pPrChange w:id="135" w:author=" " w:date="2007-07-26T20:22:00Z">
          <w:pPr>
            <w:numPr>
              <w:ilvl w:val="1"/>
              <w:numId w:val="75"/>
            </w:numPr>
            <w:tabs>
              <w:tab w:val="num" w:pos="360"/>
            </w:tabs>
            <w:jc w:val="both"/>
          </w:pPr>
        </w:pPrChange>
      </w:pPr>
      <w:r w:rsidRPr="00A709CB">
        <w:rPr>
          <w:rFonts w:cs="Arial"/>
          <w:color w:val="000000"/>
          <w:lang w:val="en-GB"/>
        </w:rPr>
        <w:t>Anthony Nystrom - Chief Development Architect</w:t>
      </w:r>
    </w:p>
    <w:p w:rsidR="003F24BE" w:rsidRPr="00A709CB" w:rsidRDefault="003F24BE" w:rsidP="003F24BE">
      <w:pPr>
        <w:jc w:val="both"/>
        <w:rPr>
          <w:rFonts w:cs="Arial"/>
          <w:color w:val="000000"/>
          <w:lang w:val="en-GB"/>
        </w:rPr>
      </w:pPr>
    </w:p>
    <w:p w:rsidR="003F24BE" w:rsidRPr="00A709CB" w:rsidRDefault="003F24BE" w:rsidP="008F360C">
      <w:pPr>
        <w:numPr>
          <w:ilvl w:val="1"/>
          <w:numId w:val="21"/>
        </w:numPr>
        <w:jc w:val="both"/>
        <w:rPr>
          <w:rFonts w:cs="Arial"/>
          <w:color w:val="000000"/>
          <w:lang w:val="en-GB"/>
        </w:rPr>
        <w:pPrChange w:id="136" w:author=" " w:date="2007-07-26T20:22:00Z">
          <w:pPr>
            <w:numPr>
              <w:ilvl w:val="1"/>
              <w:numId w:val="75"/>
            </w:numPr>
            <w:tabs>
              <w:tab w:val="num" w:pos="360"/>
            </w:tabs>
            <w:jc w:val="both"/>
          </w:pPr>
        </w:pPrChange>
      </w:pPr>
      <w:r w:rsidRPr="00A709CB">
        <w:rPr>
          <w:rFonts w:cs="Arial"/>
          <w:color w:val="000000"/>
          <w:lang w:val="en-GB"/>
        </w:rPr>
        <w:t>Gary Nystrom – Senior Developer</w:t>
      </w:r>
    </w:p>
    <w:p w:rsidR="003F24BE" w:rsidRPr="00A709CB" w:rsidRDefault="003F24BE" w:rsidP="003F24BE">
      <w:pPr>
        <w:jc w:val="both"/>
        <w:rPr>
          <w:rFonts w:cs="Arial"/>
          <w:color w:val="000000"/>
          <w:lang w:val="en-GB"/>
        </w:rPr>
      </w:pPr>
    </w:p>
    <w:p w:rsidR="003F24BE" w:rsidRPr="00A709CB" w:rsidRDefault="003F24BE" w:rsidP="008F360C">
      <w:pPr>
        <w:numPr>
          <w:ilvl w:val="1"/>
          <w:numId w:val="21"/>
        </w:numPr>
        <w:jc w:val="both"/>
        <w:rPr>
          <w:rFonts w:cs="Arial"/>
          <w:color w:val="000000"/>
          <w:lang w:val="en-GB"/>
        </w:rPr>
        <w:pPrChange w:id="137" w:author=" " w:date="2007-07-26T20:22:00Z">
          <w:pPr>
            <w:numPr>
              <w:ilvl w:val="1"/>
              <w:numId w:val="75"/>
            </w:numPr>
            <w:tabs>
              <w:tab w:val="num" w:pos="360"/>
            </w:tabs>
            <w:jc w:val="both"/>
          </w:pPr>
        </w:pPrChange>
      </w:pPr>
      <w:smartTag w:uri="urn:schemas-microsoft-com:office:smarttags" w:element="City">
        <w:smartTag w:uri="urn:schemas-microsoft-com:office:smarttags" w:element="place">
          <w:r w:rsidRPr="00A709CB">
            <w:rPr>
              <w:rFonts w:cs="Arial"/>
              <w:color w:val="000000"/>
              <w:lang w:val="en-GB"/>
            </w:rPr>
            <w:t>Lawrence</w:t>
          </w:r>
        </w:smartTag>
      </w:smartTag>
      <w:r w:rsidRPr="00A709CB">
        <w:rPr>
          <w:rFonts w:cs="Arial"/>
          <w:color w:val="000000"/>
          <w:lang w:val="en-GB"/>
        </w:rPr>
        <w:t xml:space="preserve"> Botley - Lead Developer</w:t>
      </w:r>
    </w:p>
    <w:p w:rsidR="003F24BE" w:rsidRPr="00A709CB" w:rsidRDefault="003F24BE" w:rsidP="003F24BE">
      <w:pPr>
        <w:jc w:val="both"/>
        <w:rPr>
          <w:rFonts w:cs="Arial"/>
          <w:b/>
          <w:color w:val="000000"/>
          <w:lang w:val="en-GB"/>
        </w:rPr>
      </w:pPr>
    </w:p>
    <w:p w:rsidR="003F24BE" w:rsidRPr="00A709CB" w:rsidRDefault="003F24BE" w:rsidP="00AE089F">
      <w:pPr>
        <w:tabs>
          <w:tab w:val="num" w:pos="142"/>
        </w:tabs>
        <w:ind w:left="142"/>
        <w:jc w:val="both"/>
        <w:rPr>
          <w:rFonts w:cs="Arial"/>
          <w:lang w:val="en-GB"/>
        </w:rPr>
      </w:pPr>
      <w:r w:rsidRPr="00A709CB">
        <w:rPr>
          <w:rFonts w:cs="Arial"/>
          <w:lang w:val="en-GB"/>
        </w:rPr>
        <w:t>Other key resources have been identified and will join the company upon funding being received.</w:t>
      </w:r>
    </w:p>
    <w:p w:rsidR="00604A54" w:rsidRPr="00A709CB" w:rsidRDefault="00604A54" w:rsidP="00AE089F">
      <w:pPr>
        <w:ind w:left="142"/>
        <w:jc w:val="both"/>
        <w:rPr>
          <w:rFonts w:cs="Arial"/>
        </w:rPr>
      </w:pPr>
    </w:p>
    <w:p w:rsidR="00604A54" w:rsidRPr="00A709CB" w:rsidRDefault="00604A54" w:rsidP="00AE089F">
      <w:pPr>
        <w:ind w:left="142"/>
        <w:jc w:val="both"/>
        <w:rPr>
          <w:rFonts w:cs="Arial"/>
        </w:rPr>
      </w:pPr>
    </w:p>
    <w:p w:rsidR="00604A54" w:rsidRPr="00A709CB" w:rsidRDefault="00604A54" w:rsidP="00AE089F">
      <w:pPr>
        <w:ind w:left="142"/>
        <w:jc w:val="both"/>
        <w:rPr>
          <w:rFonts w:cs="Arial"/>
        </w:rPr>
      </w:pPr>
    </w:p>
    <w:p w:rsidR="00604A54" w:rsidRPr="00A709CB" w:rsidRDefault="00604A54" w:rsidP="00AE089F">
      <w:pPr>
        <w:ind w:left="142"/>
        <w:jc w:val="both"/>
        <w:rPr>
          <w:rFonts w:cs="Arial"/>
        </w:rPr>
      </w:pPr>
    </w:p>
    <w:p w:rsidR="00604A54" w:rsidRPr="00A709CB" w:rsidRDefault="00604A54" w:rsidP="00AE089F">
      <w:pPr>
        <w:ind w:left="142"/>
        <w:jc w:val="both"/>
        <w:rPr>
          <w:rFonts w:cs="Arial"/>
        </w:rPr>
      </w:pPr>
    </w:p>
    <w:p w:rsidR="003F24BE" w:rsidRPr="00A709CB" w:rsidRDefault="003F24BE" w:rsidP="00AE089F">
      <w:pPr>
        <w:ind w:left="142"/>
        <w:jc w:val="both"/>
        <w:rPr>
          <w:rFonts w:cs="Arial"/>
        </w:rPr>
      </w:pPr>
    </w:p>
    <w:p w:rsidR="003F24BE" w:rsidRPr="00A709CB" w:rsidRDefault="003F24BE" w:rsidP="00AE089F">
      <w:pPr>
        <w:ind w:left="142"/>
        <w:jc w:val="both"/>
        <w:rPr>
          <w:rFonts w:cs="Arial"/>
        </w:rPr>
      </w:pPr>
    </w:p>
    <w:p w:rsidR="003F24BE" w:rsidRPr="00A709CB" w:rsidRDefault="003F24BE" w:rsidP="00AE089F">
      <w:pPr>
        <w:ind w:left="142"/>
        <w:jc w:val="both"/>
        <w:rPr>
          <w:rFonts w:cs="Arial"/>
        </w:rPr>
      </w:pPr>
    </w:p>
    <w:p w:rsidR="00604A54" w:rsidRPr="00A709CB" w:rsidRDefault="00604A54" w:rsidP="00AE089F">
      <w:pPr>
        <w:ind w:left="142"/>
        <w:jc w:val="both"/>
        <w:rPr>
          <w:rFonts w:cs="Arial"/>
        </w:rPr>
      </w:pPr>
    </w:p>
    <w:p w:rsidR="00604A54" w:rsidRPr="00A709CB" w:rsidRDefault="00604A54" w:rsidP="00212059">
      <w:pPr>
        <w:pStyle w:val="Heading1"/>
        <w:ind w:left="0"/>
        <w:rPr>
          <w:rFonts w:ascii="Arial" w:hAnsi="Arial" w:cs="Arial"/>
          <w:sz w:val="20"/>
        </w:rPr>
      </w:pPr>
      <w:bookmarkStart w:id="138" w:name="_Toc172965982"/>
      <w:r w:rsidRPr="00A709CB">
        <w:rPr>
          <w:rFonts w:ascii="Arial" w:hAnsi="Arial" w:cs="Arial"/>
          <w:sz w:val="20"/>
        </w:rPr>
        <w:lastRenderedPageBreak/>
        <w:t xml:space="preserve">Business Model and Market </w:t>
      </w:r>
      <w:r w:rsidR="002111EB">
        <w:rPr>
          <w:rFonts w:ascii="Arial" w:hAnsi="Arial" w:cs="Arial"/>
          <w:sz w:val="20"/>
        </w:rPr>
        <w:t>Opportuntity</w:t>
      </w:r>
      <w:bookmarkEnd w:id="138"/>
    </w:p>
    <w:p w:rsidR="00317240" w:rsidRPr="00A709CB" w:rsidRDefault="00317240" w:rsidP="00317240">
      <w:pPr>
        <w:ind w:left="0"/>
        <w:jc w:val="both"/>
        <w:rPr>
          <w:rFonts w:cs="Arial"/>
        </w:rPr>
      </w:pPr>
      <w:r w:rsidRPr="00A709CB">
        <w:rPr>
          <w:rFonts w:cs="Arial"/>
        </w:rPr>
        <w:t xml:space="preserve">Social networking, online dating and </w:t>
      </w:r>
      <w:r w:rsidR="005854BA" w:rsidRPr="00A709CB">
        <w:rPr>
          <w:rFonts w:cs="Arial"/>
        </w:rPr>
        <w:t xml:space="preserve"> real-time </w:t>
      </w:r>
      <w:r w:rsidRPr="00A709CB">
        <w:rPr>
          <w:rFonts w:cs="Arial"/>
        </w:rPr>
        <w:t>media</w:t>
      </w:r>
      <w:r w:rsidR="005854BA" w:rsidRPr="00A709CB">
        <w:rPr>
          <w:rFonts w:cs="Arial"/>
        </w:rPr>
        <w:t xml:space="preserve"> sharing/ viewing</w:t>
      </w:r>
      <w:r w:rsidRPr="00A709CB">
        <w:rPr>
          <w:rFonts w:cs="Arial"/>
        </w:rPr>
        <w:t xml:space="preserve"> web sites are amongst the most popular forms of web use amongst web users aged 16-28 and is the primary market which Next2Friends will exploit as they are the most likely group to initially adopt the Next2Friend’s offering.</w:t>
      </w:r>
      <w:r w:rsidR="005854BA" w:rsidRPr="00A709CB">
        <w:rPr>
          <w:rFonts w:cs="Arial"/>
        </w:rPr>
        <w:t xml:space="preserve"> Sites such as Facebook, Youtube, Match, Myspace, Linkedin and eharmoney are amongst the better know sites and have been huge successful within a short period of time, however! All of these sites fall way short in terms of the functionality and over user appeal, and end user experience compared to Next2Friends.</w:t>
      </w:r>
    </w:p>
    <w:p w:rsidR="005854BA" w:rsidRPr="00A709CB" w:rsidRDefault="005854BA" w:rsidP="00317240">
      <w:pPr>
        <w:ind w:left="0"/>
        <w:jc w:val="both"/>
        <w:rPr>
          <w:rFonts w:cs="Arial"/>
        </w:rPr>
      </w:pPr>
    </w:p>
    <w:p w:rsidR="005854BA" w:rsidRPr="00A709CB" w:rsidRDefault="005854BA" w:rsidP="005854BA">
      <w:pPr>
        <w:ind w:left="0"/>
        <w:jc w:val="both"/>
        <w:rPr>
          <w:rFonts w:cs="Arial"/>
          <w:color w:val="000000"/>
        </w:rPr>
      </w:pPr>
      <w:r w:rsidRPr="00A709CB">
        <w:rPr>
          <w:rFonts w:cs="Arial"/>
          <w:color w:val="000000"/>
        </w:rPr>
        <w:t>The annoying thing about social networking is that the networks are so large tha</w:t>
      </w:r>
      <w:r w:rsidR="00EC3B15" w:rsidRPr="00A709CB">
        <w:rPr>
          <w:rFonts w:cs="Arial"/>
          <w:color w:val="000000"/>
        </w:rPr>
        <w:t>t they are really meaningless!</w:t>
      </w:r>
      <w:r w:rsidRPr="00A709CB">
        <w:rPr>
          <w:rFonts w:cs="Arial"/>
          <w:color w:val="000000"/>
        </w:rPr>
        <w:t xml:space="preserve"> Facebook makes a better attempt at this and also includes photo tagging but it seems a bit of a novelty and I feel fairly short lived. </w:t>
      </w:r>
      <w:r w:rsidR="00EC3B15" w:rsidRPr="00A709CB">
        <w:rPr>
          <w:rFonts w:cs="Arial"/>
          <w:color w:val="000000"/>
        </w:rPr>
        <w:t xml:space="preserve"> Adopting the Next2Friends’ model and a</w:t>
      </w:r>
      <w:r w:rsidRPr="00A709CB">
        <w:rPr>
          <w:rFonts w:cs="Arial"/>
          <w:color w:val="000000"/>
        </w:rPr>
        <w:t xml:space="preserve">llowing users to meet one another via Bluetooth technology means that users can find people that go to the same places and do the same things. On top of this concept is the idea of going to </w:t>
      </w:r>
      <w:r w:rsidR="00EC3B15" w:rsidRPr="00A709CB">
        <w:rPr>
          <w:rFonts w:cs="Arial"/>
          <w:color w:val="000000"/>
        </w:rPr>
        <w:t xml:space="preserve">and setting up </w:t>
      </w:r>
      <w:r w:rsidRPr="00A709CB">
        <w:rPr>
          <w:rFonts w:cs="Arial"/>
          <w:color w:val="000000"/>
        </w:rPr>
        <w:t>Hotspots</w:t>
      </w:r>
      <w:r w:rsidR="00EC3B15" w:rsidRPr="00A709CB">
        <w:rPr>
          <w:rFonts w:cs="Arial"/>
          <w:color w:val="000000"/>
        </w:rPr>
        <w:t xml:space="preserve"> to shoot movies, multi angel video </w:t>
      </w:r>
      <w:r w:rsidR="00A31165" w:rsidRPr="00A709CB">
        <w:rPr>
          <w:rFonts w:cs="Arial"/>
          <w:color w:val="000000"/>
        </w:rPr>
        <w:t>production, short</w:t>
      </w:r>
      <w:r w:rsidR="00EC3B15" w:rsidRPr="00A709CB">
        <w:rPr>
          <w:rFonts w:cs="Arial"/>
          <w:color w:val="000000"/>
        </w:rPr>
        <w:t xml:space="preserve"> video files and video Confrence will drive a cult phenomenon, not seen since the late 1990s and early 2000s underworld rave scene</w:t>
      </w:r>
      <w:r w:rsidRPr="00A709CB">
        <w:rPr>
          <w:rFonts w:cs="Arial"/>
          <w:color w:val="000000"/>
        </w:rPr>
        <w:t xml:space="preserve">. When users enter a designated hotspot (setup by other users) they are tagged. </w:t>
      </w:r>
    </w:p>
    <w:p w:rsidR="00EC3B15" w:rsidRPr="00A709CB" w:rsidRDefault="00EC3B15" w:rsidP="005854BA">
      <w:pPr>
        <w:ind w:left="0"/>
        <w:jc w:val="both"/>
        <w:rPr>
          <w:rFonts w:cs="Arial"/>
          <w:color w:val="000000"/>
        </w:rPr>
      </w:pPr>
    </w:p>
    <w:p w:rsidR="005854BA" w:rsidRPr="00A709CB" w:rsidRDefault="00EC3B15" w:rsidP="005854BA">
      <w:pPr>
        <w:ind w:left="0"/>
        <w:jc w:val="both"/>
        <w:rPr>
          <w:rFonts w:cs="Arial"/>
          <w:b/>
          <w:bCs/>
          <w:color w:val="000000"/>
        </w:rPr>
      </w:pPr>
      <w:r w:rsidRPr="00A709CB">
        <w:rPr>
          <w:rFonts w:cs="Arial"/>
          <w:color w:val="000000"/>
        </w:rPr>
        <w:t xml:space="preserve">Next2Friends </w:t>
      </w:r>
      <w:r w:rsidR="005854BA" w:rsidRPr="00A709CB">
        <w:rPr>
          <w:rFonts w:cs="Arial"/>
          <w:color w:val="000000"/>
        </w:rPr>
        <w:t>Scenarios</w:t>
      </w:r>
      <w:r w:rsidR="005854BA" w:rsidRPr="00A709CB">
        <w:rPr>
          <w:rFonts w:cs="Arial"/>
          <w:b/>
          <w:bCs/>
          <w:color w:val="000000"/>
        </w:rPr>
        <w:t>:</w:t>
      </w:r>
    </w:p>
    <w:p w:rsidR="00EC3B15" w:rsidRPr="00A709CB" w:rsidRDefault="00EC3B15" w:rsidP="005854BA">
      <w:pPr>
        <w:ind w:left="0"/>
        <w:jc w:val="both"/>
        <w:rPr>
          <w:rFonts w:cs="Arial"/>
          <w:color w:val="000000"/>
        </w:rPr>
      </w:pPr>
    </w:p>
    <w:p w:rsidR="005854BA" w:rsidRPr="00A709CB" w:rsidRDefault="005854BA" w:rsidP="008F360C">
      <w:pPr>
        <w:numPr>
          <w:ilvl w:val="0"/>
          <w:numId w:val="22"/>
        </w:numPr>
        <w:jc w:val="both"/>
        <w:rPr>
          <w:rFonts w:cs="Arial"/>
          <w:color w:val="000000"/>
        </w:rPr>
        <w:pPrChange w:id="139" w:author=" " w:date="2007-07-26T20:22:00Z">
          <w:pPr>
            <w:numPr>
              <w:numId w:val="76"/>
            </w:numPr>
            <w:tabs>
              <w:tab w:val="num" w:pos="360"/>
            </w:tabs>
            <w:jc w:val="both"/>
          </w:pPr>
        </w:pPrChange>
      </w:pPr>
      <w:r w:rsidRPr="00A709CB">
        <w:rPr>
          <w:rFonts w:cs="Arial"/>
          <w:color w:val="000000"/>
        </w:rPr>
        <w:t>It might be a hard thing to do to get the critical mass of users to use the Bluetooth matching system. If no result after a few days the</w:t>
      </w:r>
      <w:r w:rsidR="00EC3B15" w:rsidRPr="00A709CB">
        <w:rPr>
          <w:rFonts w:cs="Arial"/>
          <w:color w:val="000000"/>
        </w:rPr>
        <w:t xml:space="preserve">n it may never be used </w:t>
      </w:r>
      <w:r w:rsidR="00B203E9" w:rsidRPr="00A709CB">
        <w:rPr>
          <w:rFonts w:cs="Arial"/>
          <w:color w:val="000000"/>
        </w:rPr>
        <w:t>again. However</w:t>
      </w:r>
      <w:r w:rsidRPr="00A709CB">
        <w:rPr>
          <w:rFonts w:cs="Arial"/>
          <w:color w:val="000000"/>
        </w:rPr>
        <w:t>, by providing high quality and cutting edge services such as the Phone Cam and video and audio upload, we would obtain the number of users we need and piggy back the Bluetooth system on the back.</w:t>
      </w:r>
    </w:p>
    <w:p w:rsidR="00EC3B15" w:rsidRPr="00A709CB" w:rsidRDefault="00EC3B15" w:rsidP="005854BA">
      <w:pPr>
        <w:ind w:left="0"/>
        <w:jc w:val="both"/>
        <w:rPr>
          <w:rFonts w:cs="Arial"/>
          <w:color w:val="000000"/>
        </w:rPr>
      </w:pPr>
    </w:p>
    <w:p w:rsidR="005854BA" w:rsidRPr="00A709CB" w:rsidRDefault="005854BA" w:rsidP="00EC3B15">
      <w:pPr>
        <w:ind w:left="720"/>
        <w:jc w:val="both"/>
        <w:rPr>
          <w:rFonts w:cs="Arial"/>
          <w:color w:val="000000"/>
        </w:rPr>
      </w:pPr>
      <w:r w:rsidRPr="00A709CB">
        <w:rPr>
          <w:rFonts w:cs="Arial"/>
          <w:color w:val="000000"/>
        </w:rPr>
        <w:t>This idea is a triple whammy! Each of the ideas is an amazing concept and highly desirable system in itself. With all three in one, we could totally take the person video platform.</w:t>
      </w:r>
      <w:r w:rsidRPr="00A709CB">
        <w:rPr>
          <w:rFonts w:cs="Arial"/>
          <w:color w:val="000000"/>
        </w:rPr>
        <w:br/>
        <w:t>Not only is this concept a fantastic idea in itself but it sets our platform up for delivering TV and video on demand. This will be absolutely huge in the next few years and having a streaming platform already in place means that our technology could be licensed out. Content providers would not need to distribute and manage software as they could use a "channel" from our system.</w:t>
      </w:r>
    </w:p>
    <w:p w:rsidR="005854BA" w:rsidRPr="00A709CB" w:rsidRDefault="005854BA" w:rsidP="005854BA">
      <w:pPr>
        <w:ind w:left="0"/>
        <w:jc w:val="both"/>
        <w:rPr>
          <w:rFonts w:cs="Arial"/>
          <w:color w:val="000000"/>
        </w:rPr>
      </w:pPr>
    </w:p>
    <w:p w:rsidR="005854BA" w:rsidRPr="00A709CB" w:rsidRDefault="005854BA" w:rsidP="008F360C">
      <w:pPr>
        <w:numPr>
          <w:ilvl w:val="0"/>
          <w:numId w:val="22"/>
        </w:numPr>
        <w:jc w:val="both"/>
        <w:rPr>
          <w:rFonts w:cs="Arial"/>
          <w:color w:val="000000"/>
        </w:rPr>
        <w:pPrChange w:id="140" w:author=" " w:date="2007-07-26T20:22:00Z">
          <w:pPr>
            <w:numPr>
              <w:numId w:val="76"/>
            </w:numPr>
            <w:tabs>
              <w:tab w:val="num" w:pos="360"/>
            </w:tabs>
            <w:jc w:val="both"/>
          </w:pPr>
        </w:pPrChange>
      </w:pPr>
      <w:r w:rsidRPr="00A709CB">
        <w:rPr>
          <w:rFonts w:cs="Arial"/>
          <w:color w:val="000000"/>
        </w:rPr>
        <w:t>Person to Person Networking &lt;-- advertising revenue from the site</w:t>
      </w:r>
    </w:p>
    <w:p w:rsidR="00EC3B15" w:rsidRPr="00A709CB" w:rsidRDefault="00EC3B15" w:rsidP="00EC3B15">
      <w:pPr>
        <w:ind w:left="360"/>
        <w:jc w:val="both"/>
        <w:rPr>
          <w:rFonts w:cs="Arial"/>
          <w:color w:val="000000"/>
        </w:rPr>
      </w:pPr>
    </w:p>
    <w:p w:rsidR="005854BA" w:rsidRPr="00A709CB" w:rsidRDefault="005854BA" w:rsidP="008F360C">
      <w:pPr>
        <w:numPr>
          <w:ilvl w:val="0"/>
          <w:numId w:val="22"/>
        </w:numPr>
        <w:jc w:val="both"/>
        <w:rPr>
          <w:rFonts w:cs="Arial"/>
          <w:color w:val="000000"/>
        </w:rPr>
        <w:pPrChange w:id="141" w:author=" " w:date="2007-07-26T20:22:00Z">
          <w:pPr>
            <w:numPr>
              <w:numId w:val="76"/>
            </w:numPr>
            <w:tabs>
              <w:tab w:val="num" w:pos="360"/>
            </w:tabs>
            <w:jc w:val="both"/>
          </w:pPr>
        </w:pPrChange>
      </w:pPr>
      <w:r w:rsidRPr="00A709CB">
        <w:rPr>
          <w:rFonts w:cs="Arial"/>
          <w:color w:val="000000"/>
        </w:rPr>
        <w:t>Meeting groups of people, hosted and dynamic (on the fly) hotspots &lt;-- advertising revenue from the site, when chatting and viewing profiles</w:t>
      </w:r>
    </w:p>
    <w:p w:rsidR="00EC3B15" w:rsidRPr="00A709CB" w:rsidRDefault="00EC3B15" w:rsidP="005854BA">
      <w:pPr>
        <w:ind w:left="0"/>
        <w:jc w:val="both"/>
        <w:rPr>
          <w:rFonts w:cs="Arial"/>
          <w:color w:val="000000"/>
        </w:rPr>
      </w:pPr>
    </w:p>
    <w:p w:rsidR="00EC3B15" w:rsidRDefault="005854BA" w:rsidP="008F360C">
      <w:pPr>
        <w:numPr>
          <w:ilvl w:val="0"/>
          <w:numId w:val="22"/>
        </w:numPr>
        <w:jc w:val="both"/>
        <w:rPr>
          <w:rFonts w:cs="Arial"/>
          <w:color w:val="000000"/>
        </w:rPr>
        <w:pPrChange w:id="142" w:author=" " w:date="2007-07-26T20:22:00Z">
          <w:pPr>
            <w:numPr>
              <w:numId w:val="76"/>
            </w:numPr>
            <w:tabs>
              <w:tab w:val="num" w:pos="360"/>
            </w:tabs>
            <w:jc w:val="both"/>
          </w:pPr>
        </w:pPrChange>
      </w:pPr>
      <w:r w:rsidRPr="00A709CB">
        <w:rPr>
          <w:rFonts w:cs="Arial"/>
          <w:color w:val="000000"/>
        </w:rPr>
        <w:t xml:space="preserve">Multi angle live video from planned </w:t>
      </w:r>
      <w:r w:rsidR="00A31165" w:rsidRPr="00A709CB">
        <w:rPr>
          <w:rFonts w:cs="Arial"/>
          <w:color w:val="000000"/>
        </w:rPr>
        <w:t>events</w:t>
      </w:r>
    </w:p>
    <w:p w:rsidR="00A31165" w:rsidRPr="00A709CB" w:rsidRDefault="00A31165" w:rsidP="00A31165">
      <w:pPr>
        <w:ind w:left="360"/>
        <w:jc w:val="both"/>
        <w:rPr>
          <w:rFonts w:cs="Arial"/>
          <w:color w:val="000000"/>
        </w:rPr>
      </w:pPr>
    </w:p>
    <w:p w:rsidR="005854BA" w:rsidRPr="00A709CB" w:rsidRDefault="005854BA" w:rsidP="008F360C">
      <w:pPr>
        <w:numPr>
          <w:ilvl w:val="0"/>
          <w:numId w:val="22"/>
        </w:numPr>
        <w:jc w:val="both"/>
        <w:rPr>
          <w:rFonts w:cs="Arial"/>
          <w:color w:val="000000"/>
        </w:rPr>
        <w:pPrChange w:id="143" w:author=" " w:date="2007-07-26T20:22:00Z">
          <w:pPr>
            <w:numPr>
              <w:numId w:val="76"/>
            </w:numPr>
            <w:tabs>
              <w:tab w:val="num" w:pos="360"/>
            </w:tabs>
            <w:jc w:val="both"/>
          </w:pPr>
        </w:pPrChange>
      </w:pPr>
      <w:r w:rsidRPr="00A709CB">
        <w:rPr>
          <w:rFonts w:cs="Arial"/>
          <w:color w:val="000000"/>
        </w:rPr>
        <w:t>Premium membership charge for events holders. This could be pushed towards band promotion and profit from commissi</w:t>
      </w:r>
      <w:r w:rsidR="00EC3B15" w:rsidRPr="00A709CB">
        <w:rPr>
          <w:rFonts w:cs="Arial"/>
          <w:color w:val="000000"/>
        </w:rPr>
        <w:t>on from mp3 or mpeg media sales</w:t>
      </w:r>
    </w:p>
    <w:p w:rsidR="00EC3B15" w:rsidRPr="00A709CB" w:rsidRDefault="00EC3B15" w:rsidP="005854BA">
      <w:pPr>
        <w:ind w:left="0"/>
        <w:jc w:val="both"/>
        <w:rPr>
          <w:rFonts w:cs="Arial"/>
          <w:color w:val="000000"/>
        </w:rPr>
      </w:pPr>
    </w:p>
    <w:p w:rsidR="005854BA" w:rsidRPr="00A709CB" w:rsidRDefault="005854BA" w:rsidP="008F360C">
      <w:pPr>
        <w:numPr>
          <w:ilvl w:val="0"/>
          <w:numId w:val="22"/>
        </w:numPr>
        <w:jc w:val="both"/>
        <w:rPr>
          <w:rFonts w:cs="Arial"/>
          <w:color w:val="000000"/>
        </w:rPr>
        <w:pPrChange w:id="144" w:author=" " w:date="2007-07-26T20:22:00Z">
          <w:pPr>
            <w:numPr>
              <w:numId w:val="76"/>
            </w:numPr>
            <w:tabs>
              <w:tab w:val="num" w:pos="360"/>
            </w:tabs>
            <w:jc w:val="both"/>
          </w:pPr>
        </w:pPrChange>
      </w:pPr>
      <w:r w:rsidRPr="00A709CB">
        <w:rPr>
          <w:rFonts w:cs="Arial"/>
          <w:color w:val="000000"/>
        </w:rPr>
        <w:t>Multi angle Dynamic Hotspots &lt;-- premium membership charge for more features (higher video resolution). Forced advertising at the start of a video</w:t>
      </w:r>
    </w:p>
    <w:p w:rsidR="00EC3B15" w:rsidRPr="00A709CB" w:rsidRDefault="00EC3B15" w:rsidP="005854BA">
      <w:pPr>
        <w:ind w:left="0"/>
        <w:jc w:val="both"/>
        <w:rPr>
          <w:rFonts w:cs="Arial"/>
          <w:color w:val="000000"/>
        </w:rPr>
      </w:pPr>
    </w:p>
    <w:p w:rsidR="005854BA" w:rsidRPr="00A709CB" w:rsidRDefault="005854BA" w:rsidP="00317240">
      <w:pPr>
        <w:ind w:left="0"/>
        <w:jc w:val="both"/>
        <w:rPr>
          <w:rFonts w:cs="Arial"/>
          <w:color w:val="000000"/>
          <w:lang w:val="en-GB"/>
        </w:rPr>
      </w:pPr>
    </w:p>
    <w:p w:rsidR="00317240" w:rsidRPr="00A709CB" w:rsidRDefault="00317240" w:rsidP="00317240">
      <w:pPr>
        <w:ind w:left="0"/>
        <w:jc w:val="both"/>
        <w:rPr>
          <w:rFonts w:cs="Arial"/>
        </w:rPr>
      </w:pPr>
      <w:r w:rsidRPr="00A709CB">
        <w:rPr>
          <w:rFonts w:cs="Arial"/>
        </w:rPr>
        <w:t xml:space="preserve">Next2Friend’s mobile device system is designed to allow users to host a Bluetooth client/server that matches other users in the near proximity when going about daily activities. Matched users are then able to log onto a central web server to view and chat to others who were matched when doing similar activities in the same places at the same time. </w:t>
      </w:r>
    </w:p>
    <w:p w:rsidR="00317240" w:rsidRPr="00A709CB" w:rsidRDefault="00317240" w:rsidP="00212059">
      <w:pPr>
        <w:rPr>
          <w:rFonts w:cs="Arial"/>
        </w:rPr>
      </w:pPr>
    </w:p>
    <w:p w:rsidR="00F74917" w:rsidRPr="00A709CB" w:rsidRDefault="00F74917" w:rsidP="00AE089F">
      <w:pPr>
        <w:ind w:left="0"/>
        <w:jc w:val="both"/>
        <w:rPr>
          <w:rFonts w:cs="Arial"/>
        </w:rPr>
      </w:pPr>
    </w:p>
    <w:p w:rsidR="00604A54" w:rsidRPr="00A709CB" w:rsidRDefault="00A41F6B" w:rsidP="00317240">
      <w:pPr>
        <w:ind w:left="284" w:hanging="284"/>
        <w:jc w:val="center"/>
        <w:rPr>
          <w:rFonts w:cs="Arial"/>
        </w:rPr>
      </w:pPr>
      <w:r>
        <w:rPr>
          <w:rFonts w:cs="Arial"/>
          <w:noProof/>
          <w:color w:val="0066CC"/>
        </w:rPr>
        <w:lastRenderedPageBreak/>
        <w:drawing>
          <wp:inline distT="0" distB="0" distL="0" distR="0">
            <wp:extent cx="3952875" cy="2600325"/>
            <wp:effectExtent l="19050" t="0" r="9525" b="0"/>
            <wp:docPr id="1" name="Picture 13" descr="Live Earth - New York - Preparation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ve Earth - New York - Preparations"/>
                    <pic:cNvPicPr>
                      <a:picLocks noChangeAspect="1" noChangeArrowheads="1"/>
                    </pic:cNvPicPr>
                  </pic:nvPicPr>
                  <pic:blipFill>
                    <a:blip r:embed="rId20"/>
                    <a:srcRect/>
                    <a:stretch>
                      <a:fillRect/>
                    </a:stretch>
                  </pic:blipFill>
                  <pic:spPr bwMode="auto">
                    <a:xfrm>
                      <a:off x="0" y="0"/>
                      <a:ext cx="3952875" cy="2600325"/>
                    </a:xfrm>
                    <a:prstGeom prst="rect">
                      <a:avLst/>
                    </a:prstGeom>
                    <a:noFill/>
                    <a:ln w="9525">
                      <a:noFill/>
                      <a:miter lim="800000"/>
                      <a:headEnd/>
                      <a:tailEnd/>
                    </a:ln>
                  </pic:spPr>
                </pic:pic>
              </a:graphicData>
            </a:graphic>
          </wp:inline>
        </w:drawing>
      </w:r>
    </w:p>
    <w:p w:rsidR="00604A54" w:rsidRPr="00A709CB" w:rsidRDefault="00604A54" w:rsidP="00AE089F">
      <w:pPr>
        <w:ind w:left="284" w:hanging="284"/>
        <w:jc w:val="both"/>
        <w:rPr>
          <w:rFonts w:cs="Arial"/>
        </w:rPr>
      </w:pPr>
    </w:p>
    <w:p w:rsidR="000D62DD" w:rsidRPr="00A709CB" w:rsidRDefault="000D62DD" w:rsidP="000D62DD">
      <w:pPr>
        <w:ind w:left="284" w:hanging="284"/>
        <w:jc w:val="both"/>
        <w:rPr>
          <w:rFonts w:cs="Arial"/>
          <w:b/>
          <w:bCs/>
        </w:rPr>
      </w:pPr>
      <w:r w:rsidRPr="00A709CB">
        <w:rPr>
          <w:rFonts w:cs="Arial"/>
        </w:rPr>
        <w:pict/>
      </w:r>
      <w:r w:rsidRPr="00A709CB">
        <w:rPr>
          <w:rFonts w:cs="Arial"/>
          <w:b/>
          <w:bCs/>
        </w:rPr>
        <w:t>By Yinka Adegoke</w:t>
      </w:r>
    </w:p>
    <w:p w:rsidR="000D62DD" w:rsidRPr="00A709CB" w:rsidRDefault="000D62DD" w:rsidP="000D62DD">
      <w:pPr>
        <w:ind w:left="284" w:hanging="284"/>
        <w:jc w:val="both"/>
        <w:rPr>
          <w:rFonts w:cs="Arial"/>
        </w:rPr>
      </w:pPr>
      <w:hyperlink r:id="rId21" w:history="1"/>
      <w:r w:rsidR="00A41F6B">
        <w:rPr>
          <w:rFonts w:cs="Arial"/>
          <w:noProof/>
        </w:rPr>
        <w:drawing>
          <wp:inline distT="0" distB="0" distL="0" distR="0">
            <wp:extent cx="1333500" cy="190500"/>
            <wp:effectExtent l="19050" t="0" r="0" b="0"/>
            <wp:docPr id="15" name="Picture 15" descr="sourceReuter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urceReuters"/>
                    <pic:cNvPicPr>
                      <a:picLocks noChangeAspect="1" noChangeArrowheads="1"/>
                    </pic:cNvPicPr>
                  </pic:nvPicPr>
                  <pic:blipFill>
                    <a:blip r:embed="rId22"/>
                    <a:srcRect/>
                    <a:stretch>
                      <a:fillRect/>
                    </a:stretch>
                  </pic:blipFill>
                  <pic:spPr bwMode="auto">
                    <a:xfrm>
                      <a:off x="0" y="0"/>
                      <a:ext cx="1333500" cy="190500"/>
                    </a:xfrm>
                    <a:prstGeom prst="rect">
                      <a:avLst/>
                    </a:prstGeom>
                    <a:noFill/>
                    <a:ln w="9525">
                      <a:noFill/>
                      <a:miter lim="800000"/>
                      <a:headEnd/>
                      <a:tailEnd/>
                    </a:ln>
                  </pic:spPr>
                </pic:pic>
              </a:graphicData>
            </a:graphic>
          </wp:inline>
        </w:drawing>
      </w:r>
    </w:p>
    <w:p w:rsidR="000D62DD" w:rsidRPr="00A709CB" w:rsidRDefault="000D62DD" w:rsidP="000D62DD">
      <w:pPr>
        <w:ind w:left="284" w:hanging="284"/>
        <w:jc w:val="both"/>
        <w:rPr>
          <w:rFonts w:cs="Arial"/>
        </w:rPr>
      </w:pPr>
      <w:r w:rsidRPr="00A709CB">
        <w:rPr>
          <w:rFonts w:cs="Arial"/>
        </w:rPr>
        <w:t>Updated: 9:00 p.m. ET July 6, 2007</w:t>
      </w:r>
    </w:p>
    <w:p w:rsidR="000D62DD" w:rsidRPr="00A709CB" w:rsidRDefault="000D62DD" w:rsidP="000D62DD">
      <w:pPr>
        <w:ind w:left="284" w:hanging="284"/>
        <w:jc w:val="both"/>
        <w:rPr>
          <w:rFonts w:cs="Arial"/>
        </w:rPr>
      </w:pPr>
    </w:p>
    <w:p w:rsidR="000D62DD" w:rsidRPr="00A709CB" w:rsidRDefault="000D62DD" w:rsidP="000D62DD">
      <w:pPr>
        <w:ind w:left="0"/>
        <w:jc w:val="both"/>
        <w:rPr>
          <w:rFonts w:cs="Arial"/>
        </w:rPr>
      </w:pPr>
      <w:smartTag w:uri="urn:schemas-microsoft-com:office:smarttags" w:element="State">
        <w:smartTag w:uri="urn:schemas-microsoft-com:office:smarttags" w:element="place">
          <w:r w:rsidRPr="00A709CB">
            <w:rPr>
              <w:rFonts w:cs="Arial"/>
            </w:rPr>
            <w:t>NEW YORK</w:t>
          </w:r>
        </w:smartTag>
      </w:smartTag>
      <w:r w:rsidRPr="00A709CB">
        <w:rPr>
          <w:rFonts w:cs="Arial"/>
        </w:rPr>
        <w:t xml:space="preserve"> - The Live Earth event on Saturday reached millions more people than previous global productions with its reach boosted by the fast-growing power of Web video sharing and social networks.</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 xml:space="preserve">Organizers estimated television broadcasts of the live concerts staged to raise awareness about climate change will be available to up to 2 billion people although there is no estimate of how many people will actually watch the shows. </w:t>
      </w:r>
    </w:p>
    <w:p w:rsidR="000D62DD" w:rsidRPr="00A709CB" w:rsidRDefault="000D62DD" w:rsidP="000D62DD">
      <w:pPr>
        <w:ind w:left="0"/>
        <w:jc w:val="both"/>
        <w:rPr>
          <w:rFonts w:cs="Arial"/>
        </w:rPr>
      </w:pPr>
    </w:p>
    <w:p w:rsidR="00604A54" w:rsidRPr="00A709CB" w:rsidRDefault="000D62DD" w:rsidP="000D62DD">
      <w:pPr>
        <w:ind w:left="0"/>
        <w:jc w:val="both"/>
        <w:rPr>
          <w:rFonts w:cs="Arial"/>
        </w:rPr>
      </w:pPr>
      <w:r w:rsidRPr="00A709CB">
        <w:rPr>
          <w:rFonts w:cs="Arial"/>
        </w:rPr>
        <w:t>Viewership was actually trippled online where a generation hooked to social networks like MySpace and video site YouTube share ideas, photos and videos with their peers</w:t>
      </w:r>
    </w:p>
    <w:p w:rsidR="00604A54" w:rsidRPr="00A709CB" w:rsidRDefault="00604A54" w:rsidP="00AE089F">
      <w:pPr>
        <w:ind w:left="284" w:hanging="284"/>
        <w:jc w:val="both"/>
        <w:rPr>
          <w:rFonts w:cs="Arial"/>
        </w:rPr>
      </w:pPr>
    </w:p>
    <w:p w:rsidR="000D62DD" w:rsidRPr="00A709CB" w:rsidRDefault="000D62DD" w:rsidP="000D62DD">
      <w:pPr>
        <w:ind w:left="0"/>
        <w:jc w:val="both"/>
        <w:rPr>
          <w:rFonts w:cs="Arial"/>
        </w:rPr>
      </w:pPr>
      <w:r w:rsidRPr="00A709CB">
        <w:rPr>
          <w:rFonts w:cs="Arial"/>
        </w:rPr>
        <w:t xml:space="preserve">“Users can create their own program from all the show assets from around the world,” said </w:t>
      </w:r>
      <w:smartTag w:uri="urn:schemas-microsoft-com:office:smarttags" w:element="PersonName">
        <w:r w:rsidRPr="00A709CB">
          <w:rPr>
            <w:rFonts w:cs="Arial"/>
          </w:rPr>
          <w:t>Kevin</w:t>
        </w:r>
      </w:smartTag>
      <w:r w:rsidRPr="00A709CB">
        <w:rPr>
          <w:rFonts w:cs="Arial"/>
        </w:rPr>
        <w:t xml:space="preserve"> Wall, Live Earth founder and CEO of Control Room which is producing the shows.</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“They’re going to be able to share those experiences in a way that’s never ever been done in history.”</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The global Live 8 concert to fight poverty in 2005 was the first major multi-venue event successfully streamed live with Time Warner Inc.’s AOL portal on the Web.</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But Control Room, which produced Live 8, found it was the on-demand streams days after the event which had the most impact, especially after clips were passed round by e-mail.</w:t>
      </w:r>
      <w:r w:rsidR="00A31165">
        <w:rPr>
          <w:rFonts w:cs="Arial"/>
        </w:rPr>
        <w:t xml:space="preserve"> </w:t>
      </w:r>
      <w:r w:rsidRPr="00A709CB">
        <w:rPr>
          <w:rFonts w:cs="Arial"/>
        </w:rPr>
        <w:t>Live 8 was streamed by users over 100 million times in six weeks. Live Earth is expected to be three times bigger.</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“The viral natural of the streams at Live 8 really came off the back of that huge water cooler moment with people asking their friends if they’d seen a particular clip,” said Wall.</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Live Earth is working with Microsoft Corp. Web portal MSN on live online broadcast. MSN will also be the only media platform to feature every minute of all the shows. (MSNBC.com is a joint venture of Microsoft and NBC Universal.)</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lastRenderedPageBreak/>
        <w:t>In the age of Google Inc.’s YouTube, MSN and Control Room realize that providing technology that helps friends share clips of their favorite Live Earth moments on other sites will be even more important than the live event.</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“When you think about the control we’ve given the user, you could put together your own Live Earth show after the event,” said Joanne Bradford, chief media officer at MSN.</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Organizers expect more than 80 percent of the viewership will be on-demand in the days following the July 7 event.</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The live music performances by stars like the Police and Red Hot Chili Peppers, as well as 60 original short films, will be edited into short clips by Control Room for easy sharing.</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For example, a user could add a video clip of Madonna performing her specially penned song ’Hey You’ to a blog or social network page and add a feature allowing visitors to buy a download with proceeds going to an environmental cause.</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That flexibility has become possible with the artists agreeing to give up their rights without charge for the cause.</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Though details are still being finalized, Wall expects Live Earth to have rights to show the clips for months afterwards.</w:t>
      </w:r>
    </w:p>
    <w:p w:rsidR="000D62DD" w:rsidRPr="00A709CB" w:rsidRDefault="000D62DD" w:rsidP="000D62DD">
      <w:pPr>
        <w:ind w:left="0"/>
        <w:jc w:val="both"/>
        <w:rPr>
          <w:rFonts w:cs="Arial"/>
        </w:rPr>
      </w:pPr>
    </w:p>
    <w:p w:rsidR="000D62DD" w:rsidRPr="00A709CB" w:rsidRDefault="000D62DD" w:rsidP="000D62DD">
      <w:pPr>
        <w:ind w:left="0"/>
        <w:jc w:val="both"/>
        <w:rPr>
          <w:rFonts w:cs="Arial"/>
        </w:rPr>
      </w:pPr>
      <w:r w:rsidRPr="00A709CB">
        <w:rPr>
          <w:rFonts w:cs="Arial"/>
        </w:rPr>
        <w:t>Media experts say over-restrictive limitations over broadcast rights on on-demand viewing are fast becoming a thing of the past, particularly for an event which is trying to make a difference by getting in front of many eyeballs as possible.</w:t>
      </w:r>
    </w:p>
    <w:p w:rsidR="000D62DD" w:rsidRPr="00A709CB" w:rsidRDefault="000D62DD" w:rsidP="00AE089F">
      <w:pPr>
        <w:ind w:left="284" w:hanging="284"/>
        <w:jc w:val="both"/>
        <w:rPr>
          <w:rFonts w:cs="Arial"/>
        </w:rPr>
      </w:pPr>
    </w:p>
    <w:p w:rsidR="000D62DD" w:rsidRPr="00A709CB" w:rsidRDefault="000D62DD" w:rsidP="000D62DD">
      <w:pPr>
        <w:ind w:left="0"/>
        <w:jc w:val="both"/>
        <w:rPr>
          <w:rFonts w:cs="Arial"/>
        </w:rPr>
      </w:pPr>
      <w:r w:rsidRPr="00A709CB">
        <w:rPr>
          <w:rFonts w:cs="Arial"/>
        </w:rPr>
        <w:t>Experts says that the number of subscribers</w:t>
      </w:r>
      <w:r w:rsidR="00A31165">
        <w:rPr>
          <w:rFonts w:cs="Arial"/>
        </w:rPr>
        <w:t xml:space="preserve"> in Next2Friends’ target market</w:t>
      </w:r>
      <w:r w:rsidRPr="00A709CB">
        <w:rPr>
          <w:rFonts w:cs="Arial"/>
        </w:rPr>
        <w:t xml:space="preserve"> will reach 250,000,000 by 2010, and that revenue will reach over $27 billion by that year. </w:t>
      </w:r>
      <w:smartTag w:uri="urn:schemas-microsoft-com:office:smarttags" w:element="place">
        <w:smartTag w:uri="urn:schemas-microsoft-com:office:smarttags" w:element="City">
          <w:r w:rsidRPr="00A709CB">
            <w:rPr>
              <w:rFonts w:cs="Arial"/>
            </w:rPr>
            <w:t>Greenfield</w:t>
          </w:r>
        </w:smartTag>
      </w:smartTag>
      <w:r w:rsidRPr="00A709CB">
        <w:rPr>
          <w:rFonts w:cs="Arial"/>
        </w:rPr>
        <w:t xml:space="preserve"> adds that mobile video isn't that big a step from what we have now, and that the factors are finally lining up to bring it to a mass audience.</w:t>
      </w:r>
      <w:r w:rsidR="00A31165">
        <w:rPr>
          <w:rFonts w:cs="Arial"/>
          <w:lang w:val="en-GB"/>
        </w:rPr>
        <w:t xml:space="preserve"> We only have to look at the mobile adoption rates around the world and with the roll out of 3G, GPRS and Edge networks; users can easily start shooting and emailing video. With Next2Friends, they could stream in real-time.</w:t>
      </w:r>
    </w:p>
    <w:p w:rsidR="000D62DD" w:rsidRPr="00A709CB" w:rsidRDefault="000D62DD" w:rsidP="00AE089F">
      <w:pPr>
        <w:ind w:left="284" w:hanging="284"/>
        <w:jc w:val="both"/>
        <w:rPr>
          <w:rFonts w:cs="Arial"/>
        </w:rPr>
      </w:pPr>
    </w:p>
    <w:p w:rsidR="000D62DD" w:rsidRPr="00A709CB" w:rsidRDefault="000D62DD" w:rsidP="008F360C">
      <w:pPr>
        <w:numPr>
          <w:ilvl w:val="3"/>
          <w:numId w:val="9"/>
        </w:numPr>
        <w:tabs>
          <w:tab w:val="clear" w:pos="2880"/>
          <w:tab w:val="num" w:pos="1418"/>
        </w:tabs>
        <w:ind w:left="1418" w:hanging="567"/>
        <w:rPr>
          <w:rFonts w:cs="Arial"/>
          <w:lang w:val="en-GB"/>
        </w:rPr>
        <w:pPrChange w:id="145" w:author=" " w:date="2007-07-26T20:22:00Z">
          <w:pPr>
            <w:numPr>
              <w:ilvl w:val="3"/>
              <w:numId w:val="63"/>
            </w:numPr>
            <w:tabs>
              <w:tab w:val="num" w:pos="360"/>
              <w:tab w:val="num" w:pos="1418"/>
            </w:tabs>
            <w:ind w:left="1418" w:hanging="567"/>
          </w:pPr>
        </w:pPrChange>
      </w:pPr>
      <w:r w:rsidRPr="00A709CB">
        <w:rPr>
          <w:rFonts w:cs="Arial"/>
          <w:lang w:val="en-GB"/>
        </w:rPr>
        <w:t>I</w:t>
      </w:r>
      <w:r w:rsidRPr="00A709CB">
        <w:rPr>
          <w:rFonts w:cs="Arial"/>
          <w:b/>
          <w:bCs/>
        </w:rPr>
        <w:t>Top 10 countries by mobile phone subscribers</w:t>
      </w:r>
    </w:p>
    <w:p w:rsidR="000D62DD" w:rsidRPr="00A709CB" w:rsidRDefault="000D62DD" w:rsidP="008F360C">
      <w:pPr>
        <w:numPr>
          <w:ilvl w:val="2"/>
          <w:numId w:val="15"/>
        </w:numPr>
        <w:jc w:val="both"/>
        <w:rPr>
          <w:rFonts w:cs="Arial"/>
        </w:rPr>
        <w:pPrChange w:id="146" w:author=" " w:date="2007-07-26T20:22:00Z">
          <w:pPr>
            <w:numPr>
              <w:ilvl w:val="2"/>
              <w:numId w:val="69"/>
            </w:numPr>
            <w:tabs>
              <w:tab w:val="num" w:pos="360"/>
            </w:tabs>
            <w:jc w:val="both"/>
          </w:pPr>
        </w:pPrChange>
      </w:pPr>
      <w:smartTag w:uri="urn:schemas-microsoft-com:office:smarttags" w:element="country-region">
        <w:smartTag w:uri="urn:schemas-microsoft-com:office:smarttags" w:element="place">
          <w:r w:rsidRPr="00A709CB">
            <w:rPr>
              <w:rFonts w:cs="Arial"/>
              <w:lang w:val="en-GB"/>
            </w:rPr>
            <w:t>China</w:t>
          </w:r>
        </w:smartTag>
      </w:smartTag>
      <w:r w:rsidRPr="00A709CB">
        <w:rPr>
          <w:rFonts w:cs="Arial"/>
          <w:lang w:val="en-GB"/>
        </w:rPr>
        <w:t xml:space="preserve">  </w:t>
      </w:r>
      <w:r w:rsidRPr="00A709CB">
        <w:rPr>
          <w:rFonts w:cs="Arial"/>
          <w:lang w:val="en-GB"/>
        </w:rPr>
        <w:tab/>
        <w:t xml:space="preserve">- </w:t>
      </w:r>
      <w:r w:rsidRPr="00A709CB">
        <w:rPr>
          <w:rFonts w:cs="Arial"/>
          <w:b/>
          <w:bCs/>
          <w:lang w:val="en-GB"/>
        </w:rPr>
        <w:t>350 Million</w:t>
      </w:r>
    </w:p>
    <w:p w:rsidR="000D62DD" w:rsidRPr="00A709CB" w:rsidRDefault="000D62DD" w:rsidP="008F360C">
      <w:pPr>
        <w:numPr>
          <w:ilvl w:val="2"/>
          <w:numId w:val="15"/>
        </w:numPr>
        <w:jc w:val="both"/>
        <w:rPr>
          <w:rFonts w:cs="Arial"/>
        </w:rPr>
        <w:pPrChange w:id="147" w:author=" " w:date="2007-07-26T20:22:00Z">
          <w:pPr>
            <w:numPr>
              <w:ilvl w:val="2"/>
              <w:numId w:val="69"/>
            </w:numPr>
            <w:tabs>
              <w:tab w:val="num" w:pos="360"/>
            </w:tabs>
            <w:jc w:val="both"/>
          </w:pPr>
        </w:pPrChange>
      </w:pPr>
      <w:smartTag w:uri="urn:schemas-microsoft-com:office:smarttags" w:element="country-region">
        <w:smartTag w:uri="urn:schemas-microsoft-com:office:smarttags" w:element="place">
          <w:r w:rsidRPr="00A709CB">
            <w:rPr>
              <w:rFonts w:cs="Arial"/>
              <w:lang w:val="en-GB"/>
            </w:rPr>
            <w:t>USA</w:t>
          </w:r>
        </w:smartTag>
      </w:smartTag>
      <w:r w:rsidRPr="00A709CB">
        <w:rPr>
          <w:rFonts w:cs="Arial"/>
        </w:rPr>
        <w:t>  </w:t>
      </w:r>
      <w:r w:rsidRPr="00A709CB">
        <w:rPr>
          <w:rFonts w:cs="Arial"/>
        </w:rPr>
        <w:tab/>
        <w:t>- </w:t>
      </w:r>
      <w:r w:rsidRPr="00A709CB">
        <w:rPr>
          <w:rFonts w:cs="Arial"/>
          <w:b/>
          <w:bCs/>
          <w:lang w:val="en-GB"/>
        </w:rPr>
        <w:t>170 Million</w:t>
      </w:r>
    </w:p>
    <w:p w:rsidR="000D62DD" w:rsidRPr="00A709CB" w:rsidRDefault="000D62DD" w:rsidP="008F360C">
      <w:pPr>
        <w:numPr>
          <w:ilvl w:val="2"/>
          <w:numId w:val="15"/>
        </w:numPr>
        <w:jc w:val="both"/>
        <w:rPr>
          <w:rFonts w:cs="Arial"/>
        </w:rPr>
        <w:pPrChange w:id="148" w:author=" " w:date="2007-07-26T20:22:00Z">
          <w:pPr>
            <w:numPr>
              <w:ilvl w:val="2"/>
              <w:numId w:val="69"/>
            </w:numPr>
            <w:tabs>
              <w:tab w:val="num" w:pos="360"/>
            </w:tabs>
            <w:jc w:val="both"/>
          </w:pPr>
        </w:pPrChange>
      </w:pPr>
      <w:smartTag w:uri="urn:schemas-microsoft-com:office:smarttags" w:element="country-region">
        <w:smartTag w:uri="urn:schemas-microsoft-com:office:smarttags" w:element="place">
          <w:r w:rsidRPr="00A709CB">
            <w:rPr>
              <w:rFonts w:cs="Arial"/>
              <w:lang w:val="en-GB"/>
            </w:rPr>
            <w:t>Japan</w:t>
          </w:r>
        </w:smartTag>
      </w:smartTag>
      <w:r w:rsidRPr="00A709CB">
        <w:rPr>
          <w:rFonts w:cs="Arial"/>
          <w:lang w:val="en-GB"/>
        </w:rPr>
        <w:t>  </w:t>
      </w:r>
      <w:r w:rsidRPr="00A709CB">
        <w:rPr>
          <w:rFonts w:cs="Arial"/>
          <w:lang w:val="en-GB"/>
        </w:rPr>
        <w:tab/>
        <w:t xml:space="preserve"> - </w:t>
      </w:r>
      <w:r w:rsidRPr="00A709CB">
        <w:rPr>
          <w:rFonts w:cs="Arial"/>
          <w:b/>
          <w:bCs/>
          <w:lang w:val="en-GB"/>
        </w:rPr>
        <w:t xml:space="preserve">89  Million </w:t>
      </w:r>
    </w:p>
    <w:p w:rsidR="000D62DD" w:rsidRPr="00A709CB" w:rsidRDefault="000D62DD" w:rsidP="008F360C">
      <w:pPr>
        <w:numPr>
          <w:ilvl w:val="2"/>
          <w:numId w:val="15"/>
        </w:numPr>
        <w:jc w:val="both"/>
        <w:rPr>
          <w:rFonts w:cs="Arial"/>
        </w:rPr>
        <w:pPrChange w:id="149" w:author=" " w:date="2007-07-26T20:22:00Z">
          <w:pPr>
            <w:numPr>
              <w:ilvl w:val="2"/>
              <w:numId w:val="69"/>
            </w:numPr>
            <w:tabs>
              <w:tab w:val="num" w:pos="360"/>
            </w:tabs>
            <w:jc w:val="both"/>
          </w:pPr>
        </w:pPrChange>
      </w:pPr>
      <w:smartTag w:uri="urn:schemas-microsoft-com:office:smarttags" w:element="country-region">
        <w:smartTag w:uri="urn:schemas-microsoft-com:office:smarttags" w:element="place">
          <w:r w:rsidRPr="00A709CB">
            <w:rPr>
              <w:rFonts w:cs="Arial"/>
              <w:lang w:val="en-GB"/>
            </w:rPr>
            <w:t>Germany</w:t>
          </w:r>
        </w:smartTag>
      </w:smartTag>
      <w:r w:rsidRPr="00A709CB">
        <w:rPr>
          <w:rFonts w:cs="Arial"/>
          <w:lang w:val="en-GB"/>
        </w:rPr>
        <w:t xml:space="preserve"> - </w:t>
      </w:r>
      <w:r w:rsidRPr="00A709CB">
        <w:rPr>
          <w:rFonts w:cs="Arial"/>
          <w:b/>
          <w:bCs/>
          <w:lang w:val="en-GB"/>
        </w:rPr>
        <w:t>68 Million</w:t>
      </w:r>
    </w:p>
    <w:p w:rsidR="000D62DD" w:rsidRPr="00A709CB" w:rsidRDefault="000D62DD" w:rsidP="008F360C">
      <w:pPr>
        <w:numPr>
          <w:ilvl w:val="2"/>
          <w:numId w:val="15"/>
        </w:numPr>
        <w:jc w:val="both"/>
        <w:rPr>
          <w:rFonts w:cs="Arial"/>
        </w:rPr>
        <w:pPrChange w:id="150" w:author=" " w:date="2007-07-26T20:22:00Z">
          <w:pPr>
            <w:numPr>
              <w:ilvl w:val="2"/>
              <w:numId w:val="69"/>
            </w:numPr>
            <w:tabs>
              <w:tab w:val="num" w:pos="360"/>
            </w:tabs>
            <w:jc w:val="both"/>
          </w:pPr>
        </w:pPrChange>
      </w:pPr>
      <w:smartTag w:uri="urn:schemas-microsoft-com:office:smarttags" w:element="country-region">
        <w:smartTag w:uri="urn:schemas-microsoft-com:office:smarttags" w:element="place">
          <w:r w:rsidRPr="00A709CB">
            <w:rPr>
              <w:rFonts w:cs="Arial"/>
              <w:lang w:val="en-GB"/>
            </w:rPr>
            <w:t>Russia</w:t>
          </w:r>
        </w:smartTag>
      </w:smartTag>
      <w:r w:rsidRPr="00A709CB">
        <w:rPr>
          <w:rFonts w:cs="Arial"/>
          <w:lang w:val="en-GB"/>
        </w:rPr>
        <w:t xml:space="preserve"> </w:t>
      </w:r>
      <w:r w:rsidRPr="00A709CB">
        <w:rPr>
          <w:rFonts w:cs="Arial"/>
          <w:lang w:val="en-GB"/>
        </w:rPr>
        <w:tab/>
        <w:t xml:space="preserve">-  </w:t>
      </w:r>
      <w:r w:rsidRPr="00A709CB">
        <w:rPr>
          <w:rFonts w:cs="Arial"/>
          <w:b/>
          <w:bCs/>
          <w:lang w:val="en-GB"/>
        </w:rPr>
        <w:t>65  Million</w:t>
      </w:r>
    </w:p>
    <w:p w:rsidR="000D62DD" w:rsidRPr="00A709CB" w:rsidRDefault="000D62DD" w:rsidP="008F360C">
      <w:pPr>
        <w:numPr>
          <w:ilvl w:val="2"/>
          <w:numId w:val="15"/>
        </w:numPr>
        <w:jc w:val="both"/>
        <w:rPr>
          <w:rFonts w:cs="Arial"/>
        </w:rPr>
        <w:pPrChange w:id="151" w:author=" " w:date="2007-07-26T20:22:00Z">
          <w:pPr>
            <w:numPr>
              <w:ilvl w:val="2"/>
              <w:numId w:val="69"/>
            </w:numPr>
            <w:tabs>
              <w:tab w:val="num" w:pos="360"/>
            </w:tabs>
            <w:jc w:val="both"/>
          </w:pPr>
        </w:pPrChange>
      </w:pPr>
      <w:smartTag w:uri="urn:schemas-microsoft-com:office:smarttags" w:element="country-region">
        <w:smartTag w:uri="urn:schemas-microsoft-com:office:smarttags" w:element="place">
          <w:r w:rsidRPr="00A709CB">
            <w:rPr>
              <w:rFonts w:cs="Arial"/>
              <w:lang w:val="en-GB"/>
            </w:rPr>
            <w:t>UK</w:t>
          </w:r>
        </w:smartTag>
      </w:smartTag>
      <w:r w:rsidRPr="00A709CB">
        <w:rPr>
          <w:rFonts w:cs="Arial"/>
          <w:lang w:val="en-GB"/>
        </w:rPr>
        <w:t xml:space="preserve"> </w:t>
      </w:r>
      <w:r w:rsidRPr="00A709CB">
        <w:rPr>
          <w:rFonts w:cs="Arial"/>
          <w:lang w:val="en-GB"/>
        </w:rPr>
        <w:tab/>
        <w:t xml:space="preserve"> - </w:t>
      </w:r>
      <w:r w:rsidRPr="00A709CB">
        <w:rPr>
          <w:rFonts w:cs="Arial"/>
          <w:b/>
          <w:bCs/>
          <w:lang w:val="en-GB"/>
        </w:rPr>
        <w:t>58  Million</w:t>
      </w:r>
    </w:p>
    <w:p w:rsidR="000D62DD" w:rsidRPr="00A709CB" w:rsidRDefault="000D62DD" w:rsidP="008F360C">
      <w:pPr>
        <w:numPr>
          <w:ilvl w:val="2"/>
          <w:numId w:val="15"/>
        </w:numPr>
        <w:jc w:val="both"/>
        <w:rPr>
          <w:rFonts w:cs="Arial"/>
        </w:rPr>
        <w:pPrChange w:id="152" w:author=" " w:date="2007-07-26T20:22:00Z">
          <w:pPr>
            <w:numPr>
              <w:ilvl w:val="2"/>
              <w:numId w:val="69"/>
            </w:numPr>
            <w:tabs>
              <w:tab w:val="num" w:pos="360"/>
            </w:tabs>
            <w:jc w:val="both"/>
          </w:pPr>
        </w:pPrChange>
      </w:pPr>
      <w:smartTag w:uri="urn:schemas-microsoft-com:office:smarttags" w:element="country-region">
        <w:smartTag w:uri="urn:schemas-microsoft-com:office:smarttags" w:element="place">
          <w:r w:rsidRPr="00A709CB">
            <w:rPr>
              <w:rFonts w:cs="Arial"/>
              <w:lang w:val="en-GB"/>
            </w:rPr>
            <w:t>Italy</w:t>
          </w:r>
        </w:smartTag>
      </w:smartTag>
      <w:r w:rsidRPr="00A709CB">
        <w:rPr>
          <w:rFonts w:cs="Arial"/>
          <w:lang w:val="en-GB"/>
        </w:rPr>
        <w:t xml:space="preserve"> </w:t>
      </w:r>
      <w:r w:rsidRPr="00A709CB">
        <w:rPr>
          <w:rFonts w:cs="Arial"/>
          <w:lang w:val="en-GB"/>
        </w:rPr>
        <w:tab/>
        <w:t xml:space="preserve"> - </w:t>
      </w:r>
      <w:r w:rsidRPr="00A709CB">
        <w:rPr>
          <w:rFonts w:cs="Arial"/>
          <w:b/>
          <w:bCs/>
          <w:lang w:val="en-GB"/>
        </w:rPr>
        <w:t>58  Million</w:t>
      </w:r>
    </w:p>
    <w:p w:rsidR="000D62DD" w:rsidRPr="00A709CB" w:rsidRDefault="000D62DD" w:rsidP="008F360C">
      <w:pPr>
        <w:numPr>
          <w:ilvl w:val="2"/>
          <w:numId w:val="15"/>
        </w:numPr>
        <w:jc w:val="both"/>
        <w:rPr>
          <w:rFonts w:cs="Arial"/>
        </w:rPr>
        <w:pPrChange w:id="153" w:author=" " w:date="2007-07-26T20:22:00Z">
          <w:pPr>
            <w:numPr>
              <w:ilvl w:val="2"/>
              <w:numId w:val="69"/>
            </w:numPr>
            <w:tabs>
              <w:tab w:val="num" w:pos="360"/>
            </w:tabs>
            <w:jc w:val="both"/>
          </w:pPr>
        </w:pPrChange>
      </w:pPr>
      <w:r w:rsidRPr="00A709CB">
        <w:rPr>
          <w:rFonts w:cs="Arial"/>
          <w:lang w:val="en-GB"/>
        </w:rPr>
        <w:t>France</w:t>
      </w:r>
      <w:r w:rsidRPr="00A709CB">
        <w:rPr>
          <w:rFonts w:cs="Arial"/>
        </w:rPr>
        <w:t> </w:t>
      </w:r>
      <w:r w:rsidRPr="00A709CB">
        <w:rPr>
          <w:rFonts w:cs="Arial"/>
        </w:rPr>
        <w:tab/>
        <w:t xml:space="preserve"> - </w:t>
      </w:r>
      <w:r w:rsidRPr="00A709CB">
        <w:rPr>
          <w:rFonts w:cs="Arial"/>
          <w:b/>
          <w:bCs/>
          <w:lang w:val="en-GB"/>
        </w:rPr>
        <w:t>45  Million</w:t>
      </w:r>
    </w:p>
    <w:p w:rsidR="000D62DD" w:rsidRPr="00A709CB" w:rsidRDefault="000D62DD" w:rsidP="008F360C">
      <w:pPr>
        <w:numPr>
          <w:ilvl w:val="2"/>
          <w:numId w:val="15"/>
        </w:numPr>
        <w:jc w:val="both"/>
        <w:rPr>
          <w:rFonts w:cs="Arial"/>
        </w:rPr>
        <w:pPrChange w:id="154" w:author=" " w:date="2007-07-26T20:22:00Z">
          <w:pPr>
            <w:numPr>
              <w:ilvl w:val="2"/>
              <w:numId w:val="69"/>
            </w:numPr>
            <w:tabs>
              <w:tab w:val="num" w:pos="360"/>
            </w:tabs>
            <w:jc w:val="both"/>
          </w:pPr>
        </w:pPrChange>
      </w:pPr>
      <w:smartTag w:uri="urn:schemas-microsoft-com:office:smarttags" w:element="country-region">
        <w:smartTag w:uri="urn:schemas-microsoft-com:office:smarttags" w:element="place">
          <w:r w:rsidRPr="00A709CB">
            <w:rPr>
              <w:rFonts w:cs="Arial"/>
              <w:lang w:val="en-GB"/>
            </w:rPr>
            <w:t>Spain</w:t>
          </w:r>
        </w:smartTag>
      </w:smartTag>
      <w:r w:rsidRPr="00A709CB">
        <w:rPr>
          <w:rFonts w:cs="Arial"/>
          <w:lang w:val="en-GB"/>
        </w:rPr>
        <w:t xml:space="preserve"> </w:t>
      </w:r>
      <w:r w:rsidRPr="00A709CB">
        <w:rPr>
          <w:rFonts w:cs="Arial"/>
          <w:lang w:val="en-GB"/>
        </w:rPr>
        <w:tab/>
        <w:t xml:space="preserve"> - </w:t>
      </w:r>
      <w:r w:rsidRPr="00A709CB">
        <w:rPr>
          <w:rFonts w:cs="Arial"/>
          <w:b/>
          <w:bCs/>
          <w:lang w:val="en-GB"/>
        </w:rPr>
        <w:t>39  Million</w:t>
      </w:r>
    </w:p>
    <w:p w:rsidR="000D62DD" w:rsidRPr="00A709CB" w:rsidRDefault="000D62DD" w:rsidP="008F360C">
      <w:pPr>
        <w:numPr>
          <w:ilvl w:val="2"/>
          <w:numId w:val="15"/>
        </w:numPr>
        <w:jc w:val="both"/>
        <w:rPr>
          <w:rFonts w:cs="Arial"/>
        </w:rPr>
        <w:pPrChange w:id="155" w:author=" " w:date="2007-07-26T20:22:00Z">
          <w:pPr>
            <w:numPr>
              <w:ilvl w:val="2"/>
              <w:numId w:val="69"/>
            </w:numPr>
            <w:tabs>
              <w:tab w:val="num" w:pos="360"/>
            </w:tabs>
            <w:jc w:val="both"/>
          </w:pPr>
        </w:pPrChange>
      </w:pPr>
      <w:smartTag w:uri="urn:schemas-microsoft-com:office:smarttags" w:element="country-region">
        <w:smartTag w:uri="urn:schemas-microsoft-com:office:smarttags" w:element="place">
          <w:r w:rsidRPr="00A709CB">
            <w:rPr>
              <w:rFonts w:cs="Arial"/>
              <w:lang w:val="en-GB"/>
            </w:rPr>
            <w:t>Mexico</w:t>
          </w:r>
        </w:smartTag>
      </w:smartTag>
      <w:r w:rsidRPr="00A709CB">
        <w:rPr>
          <w:rFonts w:cs="Arial"/>
          <w:lang w:val="en-GB"/>
        </w:rPr>
        <w:t xml:space="preserve"> </w:t>
      </w:r>
      <w:r w:rsidRPr="00A709CB">
        <w:rPr>
          <w:rFonts w:cs="Arial"/>
          <w:lang w:val="en-GB"/>
        </w:rPr>
        <w:tab/>
        <w:t xml:space="preserve"> - </w:t>
      </w:r>
      <w:r w:rsidRPr="00A709CB">
        <w:rPr>
          <w:rFonts w:cs="Arial"/>
          <w:b/>
          <w:bCs/>
          <w:lang w:val="en-GB"/>
        </w:rPr>
        <w:t>37  Million</w:t>
      </w:r>
    </w:p>
    <w:p w:rsidR="000D62DD" w:rsidRPr="00A709CB" w:rsidRDefault="000D62DD" w:rsidP="000D62DD">
      <w:pPr>
        <w:ind w:left="284" w:hanging="284"/>
        <w:jc w:val="both"/>
        <w:rPr>
          <w:rFonts w:cs="Arial"/>
          <w:lang w:val="en-GB"/>
        </w:rPr>
      </w:pPr>
    </w:p>
    <w:p w:rsidR="000D62DD" w:rsidRPr="00A709CB" w:rsidRDefault="000D62DD" w:rsidP="008F360C">
      <w:pPr>
        <w:numPr>
          <w:ilvl w:val="3"/>
          <w:numId w:val="9"/>
        </w:numPr>
        <w:tabs>
          <w:tab w:val="clear" w:pos="2880"/>
          <w:tab w:val="num" w:pos="1418"/>
        </w:tabs>
        <w:ind w:left="1418" w:hanging="567"/>
        <w:rPr>
          <w:rFonts w:cs="Arial"/>
          <w:lang w:val="en-GB"/>
        </w:rPr>
        <w:pPrChange w:id="156" w:author=" " w:date="2007-07-26T20:22:00Z">
          <w:pPr>
            <w:numPr>
              <w:ilvl w:val="3"/>
              <w:numId w:val="63"/>
            </w:numPr>
            <w:tabs>
              <w:tab w:val="num" w:pos="360"/>
              <w:tab w:val="num" w:pos="1418"/>
            </w:tabs>
            <w:ind w:left="1418" w:hanging="567"/>
          </w:pPr>
        </w:pPrChange>
      </w:pPr>
      <w:r w:rsidRPr="00A709CB">
        <w:rPr>
          <w:rFonts w:cs="Arial"/>
        </w:rPr>
        <w:t>Youtube.com - 20 million visitors each month</w:t>
      </w:r>
      <w:r w:rsidRPr="00A709CB">
        <w:rPr>
          <w:rFonts w:cs="Arial"/>
          <w:lang w:val="en-GB"/>
        </w:rPr>
        <w:t xml:space="preserve"> with </w:t>
      </w:r>
      <w:r w:rsidRPr="00A709CB">
        <w:rPr>
          <w:rFonts w:cs="Arial"/>
        </w:rPr>
        <w:t>100 million clips viewed daily with an additional 65,000 new uploaded</w:t>
      </w:r>
    </w:p>
    <w:p w:rsidR="000D62DD" w:rsidRPr="00A709CB" w:rsidRDefault="000D62DD" w:rsidP="000D62DD">
      <w:pPr>
        <w:ind w:left="851"/>
        <w:rPr>
          <w:rFonts w:cs="Arial"/>
          <w:lang w:val="en-GB"/>
        </w:rPr>
      </w:pPr>
    </w:p>
    <w:p w:rsidR="000D62DD" w:rsidRPr="00A709CB" w:rsidRDefault="000D62DD" w:rsidP="008F360C">
      <w:pPr>
        <w:numPr>
          <w:ilvl w:val="3"/>
          <w:numId w:val="9"/>
        </w:numPr>
        <w:tabs>
          <w:tab w:val="clear" w:pos="2880"/>
          <w:tab w:val="num" w:pos="1418"/>
        </w:tabs>
        <w:ind w:left="1418" w:hanging="567"/>
        <w:rPr>
          <w:rFonts w:cs="Arial"/>
          <w:lang w:val="en-GB"/>
        </w:rPr>
        <w:pPrChange w:id="157" w:author=" " w:date="2007-07-26T20:22:00Z">
          <w:pPr>
            <w:numPr>
              <w:ilvl w:val="3"/>
              <w:numId w:val="63"/>
            </w:numPr>
            <w:tabs>
              <w:tab w:val="num" w:pos="360"/>
              <w:tab w:val="num" w:pos="1418"/>
            </w:tabs>
            <w:ind w:left="1418" w:hanging="567"/>
          </w:pPr>
        </w:pPrChange>
      </w:pPr>
      <w:r w:rsidRPr="00A709CB">
        <w:rPr>
          <w:rFonts w:cs="Arial"/>
        </w:rPr>
        <w:t>36.5 billion SMS messages were sent in 2006</w:t>
      </w:r>
    </w:p>
    <w:p w:rsidR="000D62DD" w:rsidRPr="00A709CB" w:rsidRDefault="000D62DD" w:rsidP="000D62DD">
      <w:pPr>
        <w:ind w:left="851"/>
        <w:rPr>
          <w:rFonts w:cs="Arial"/>
          <w:lang w:val="en-GB"/>
        </w:rPr>
      </w:pPr>
    </w:p>
    <w:p w:rsidR="000D62DD" w:rsidRPr="00A709CB" w:rsidRDefault="000D62DD" w:rsidP="008F360C">
      <w:pPr>
        <w:numPr>
          <w:ilvl w:val="3"/>
          <w:numId w:val="9"/>
        </w:numPr>
        <w:tabs>
          <w:tab w:val="clear" w:pos="2880"/>
          <w:tab w:val="num" w:pos="1418"/>
        </w:tabs>
        <w:ind w:left="1418" w:hanging="567"/>
        <w:rPr>
          <w:rFonts w:cs="Arial"/>
          <w:lang w:val="en-GB"/>
        </w:rPr>
        <w:pPrChange w:id="158" w:author=" " w:date="2007-07-26T20:22:00Z">
          <w:pPr>
            <w:numPr>
              <w:ilvl w:val="3"/>
              <w:numId w:val="63"/>
            </w:numPr>
            <w:tabs>
              <w:tab w:val="num" w:pos="360"/>
              <w:tab w:val="num" w:pos="1418"/>
            </w:tabs>
            <w:ind w:left="1418" w:hanging="567"/>
          </w:pPr>
        </w:pPrChange>
      </w:pPr>
      <w:r w:rsidRPr="00A709CB">
        <w:rPr>
          <w:rFonts w:cs="Arial"/>
        </w:rPr>
        <w:t>Jupiter Research estimated that the online dating segment would make around $600 million last year.Match.com makes an estimated $20m a month.</w:t>
      </w:r>
    </w:p>
    <w:p w:rsidR="00EC3B15" w:rsidRPr="00A709CB" w:rsidRDefault="00EC3B15" w:rsidP="00317240">
      <w:pPr>
        <w:spacing w:before="100" w:beforeAutospacing="1" w:after="100" w:afterAutospacing="1"/>
        <w:ind w:left="0"/>
        <w:rPr>
          <w:rFonts w:cs="Arial"/>
        </w:rPr>
      </w:pPr>
    </w:p>
    <w:p w:rsidR="00A31165" w:rsidRDefault="00A31165" w:rsidP="00317240">
      <w:pPr>
        <w:spacing w:before="100" w:beforeAutospacing="1" w:after="100" w:afterAutospacing="1"/>
        <w:ind w:left="0"/>
        <w:rPr>
          <w:rFonts w:cs="Arial"/>
        </w:rPr>
      </w:pPr>
    </w:p>
    <w:p w:rsidR="00317240" w:rsidRPr="00A709CB" w:rsidRDefault="00EC3B15" w:rsidP="00317240">
      <w:pPr>
        <w:spacing w:before="100" w:beforeAutospacing="1" w:after="100" w:afterAutospacing="1"/>
        <w:ind w:left="0"/>
        <w:rPr>
          <w:rFonts w:cs="Arial"/>
        </w:rPr>
      </w:pPr>
      <w:r w:rsidRPr="00A709CB">
        <w:rPr>
          <w:rFonts w:cs="Arial"/>
        </w:rPr>
        <w:t>The top f</w:t>
      </w:r>
      <w:r w:rsidR="00317240" w:rsidRPr="00A709CB">
        <w:rPr>
          <w:rFonts w:cs="Arial"/>
        </w:rPr>
        <w:t>our of the things people aged 16-28</w:t>
      </w:r>
      <w:r w:rsidR="00A31165">
        <w:rPr>
          <w:rFonts w:cs="Arial"/>
        </w:rPr>
        <w:t xml:space="preserve"> (Next2Friends’ target market)</w:t>
      </w:r>
      <w:r w:rsidR="00317240" w:rsidRPr="00A709CB">
        <w:rPr>
          <w:rFonts w:cs="Arial"/>
        </w:rPr>
        <w:t xml:space="preserve"> like to do are: </w:t>
      </w:r>
    </w:p>
    <w:p w:rsidR="00317240" w:rsidRPr="00A709CB" w:rsidRDefault="00317240" w:rsidP="008F360C">
      <w:pPr>
        <w:numPr>
          <w:ilvl w:val="3"/>
          <w:numId w:val="9"/>
        </w:numPr>
        <w:tabs>
          <w:tab w:val="clear" w:pos="2880"/>
          <w:tab w:val="num" w:pos="1418"/>
        </w:tabs>
        <w:ind w:left="1418" w:hanging="567"/>
        <w:rPr>
          <w:rFonts w:cs="Arial"/>
          <w:lang w:val="en-GB"/>
        </w:rPr>
        <w:pPrChange w:id="159" w:author=" " w:date="2007-07-26T20:22:00Z">
          <w:pPr>
            <w:numPr>
              <w:ilvl w:val="3"/>
              <w:numId w:val="63"/>
            </w:numPr>
            <w:tabs>
              <w:tab w:val="num" w:pos="360"/>
              <w:tab w:val="num" w:pos="1418"/>
            </w:tabs>
            <w:ind w:left="1418" w:hanging="567"/>
          </w:pPr>
        </w:pPrChange>
      </w:pPr>
      <w:r w:rsidRPr="00A709CB">
        <w:rPr>
          <w:rFonts w:cs="Arial"/>
        </w:rPr>
        <w:t xml:space="preserve">Share their videos and photos </w:t>
      </w:r>
      <w:r w:rsidR="00EC3B15" w:rsidRPr="00A709CB">
        <w:rPr>
          <w:rFonts w:cs="Arial"/>
        </w:rPr>
        <w:t xml:space="preserve"> </w:t>
      </w:r>
      <w:r w:rsidR="00EC3B15" w:rsidRPr="00A709CB">
        <w:rPr>
          <w:rFonts w:cs="Arial"/>
          <w:b/>
        </w:rPr>
        <w:t>(You can do this on Next2Friends)</w:t>
      </w:r>
    </w:p>
    <w:p w:rsidR="00317240" w:rsidRPr="00A709CB" w:rsidRDefault="00317240" w:rsidP="008F360C">
      <w:pPr>
        <w:numPr>
          <w:ilvl w:val="3"/>
          <w:numId w:val="9"/>
        </w:numPr>
        <w:tabs>
          <w:tab w:val="clear" w:pos="2880"/>
          <w:tab w:val="num" w:pos="1418"/>
        </w:tabs>
        <w:ind w:left="1418" w:hanging="567"/>
        <w:rPr>
          <w:rFonts w:cs="Arial"/>
          <w:lang w:val="en-GB"/>
        </w:rPr>
        <w:pPrChange w:id="160" w:author=" " w:date="2007-07-26T20:22:00Z">
          <w:pPr>
            <w:numPr>
              <w:ilvl w:val="3"/>
              <w:numId w:val="63"/>
            </w:numPr>
            <w:tabs>
              <w:tab w:val="num" w:pos="360"/>
              <w:tab w:val="num" w:pos="1418"/>
            </w:tabs>
            <w:ind w:left="1418" w:hanging="567"/>
          </w:pPr>
        </w:pPrChange>
      </w:pPr>
      <w:r w:rsidRPr="00A709CB">
        <w:rPr>
          <w:rFonts w:cs="Arial"/>
        </w:rPr>
        <w:t>Chat on the phone... Even better... chat with video!</w:t>
      </w:r>
      <w:r w:rsidR="00EC3B15" w:rsidRPr="00A709CB">
        <w:rPr>
          <w:rFonts w:cs="Arial"/>
          <w:b/>
        </w:rPr>
        <w:t xml:space="preserve"> (You can do this on Next2Friends)</w:t>
      </w:r>
    </w:p>
    <w:p w:rsidR="00317240" w:rsidRPr="00A709CB" w:rsidRDefault="00317240" w:rsidP="008F360C">
      <w:pPr>
        <w:numPr>
          <w:ilvl w:val="3"/>
          <w:numId w:val="9"/>
        </w:numPr>
        <w:tabs>
          <w:tab w:val="clear" w:pos="2880"/>
          <w:tab w:val="num" w:pos="1418"/>
        </w:tabs>
        <w:ind w:left="1418" w:hanging="567"/>
        <w:rPr>
          <w:rFonts w:cs="Arial"/>
          <w:lang w:val="en-GB"/>
        </w:rPr>
        <w:pPrChange w:id="161" w:author=" " w:date="2007-07-26T20:22:00Z">
          <w:pPr>
            <w:numPr>
              <w:ilvl w:val="3"/>
              <w:numId w:val="63"/>
            </w:numPr>
            <w:tabs>
              <w:tab w:val="num" w:pos="360"/>
              <w:tab w:val="num" w:pos="1418"/>
            </w:tabs>
            <w:ind w:left="1418" w:hanging="567"/>
          </w:pPr>
        </w:pPrChange>
      </w:pPr>
      <w:r w:rsidRPr="00A709CB">
        <w:rPr>
          <w:rFonts w:cs="Arial"/>
        </w:rPr>
        <w:t xml:space="preserve">Meet new people </w:t>
      </w:r>
      <w:r w:rsidR="00EC3B15" w:rsidRPr="00A709CB">
        <w:rPr>
          <w:rFonts w:cs="Arial"/>
          <w:b/>
        </w:rPr>
        <w:t>(You can do this on Next2Friends)</w:t>
      </w:r>
    </w:p>
    <w:p w:rsidR="00317240" w:rsidRPr="00A709CB" w:rsidRDefault="00317240" w:rsidP="008F360C">
      <w:pPr>
        <w:numPr>
          <w:ilvl w:val="3"/>
          <w:numId w:val="9"/>
        </w:numPr>
        <w:tabs>
          <w:tab w:val="clear" w:pos="2880"/>
          <w:tab w:val="num" w:pos="1418"/>
        </w:tabs>
        <w:ind w:left="1418" w:hanging="567"/>
        <w:rPr>
          <w:rFonts w:cs="Arial"/>
          <w:lang w:val="en-GB"/>
        </w:rPr>
        <w:pPrChange w:id="162" w:author=" " w:date="2007-07-26T20:22:00Z">
          <w:pPr>
            <w:numPr>
              <w:ilvl w:val="3"/>
              <w:numId w:val="63"/>
            </w:numPr>
            <w:tabs>
              <w:tab w:val="num" w:pos="360"/>
              <w:tab w:val="num" w:pos="1418"/>
            </w:tabs>
            <w:ind w:left="1418" w:hanging="567"/>
          </w:pPr>
        </w:pPrChange>
      </w:pPr>
      <w:r w:rsidRPr="00A709CB">
        <w:rPr>
          <w:rFonts w:cs="Arial"/>
        </w:rPr>
        <w:t>Use cool technologies that they can show off with</w:t>
      </w:r>
      <w:r w:rsidR="00EC3B15" w:rsidRPr="00A709CB">
        <w:rPr>
          <w:rFonts w:cs="Arial"/>
          <w:b/>
        </w:rPr>
        <w:t>(You can do this on Next2Friends)</w:t>
      </w:r>
    </w:p>
    <w:p w:rsidR="00317240" w:rsidRPr="00A709CB" w:rsidRDefault="00317240" w:rsidP="00AE089F">
      <w:pPr>
        <w:ind w:left="284" w:hanging="284"/>
        <w:jc w:val="both"/>
        <w:rPr>
          <w:rFonts w:cs="Arial"/>
          <w:lang w:val="en-GB"/>
        </w:rPr>
      </w:pPr>
    </w:p>
    <w:p w:rsidR="00317240" w:rsidRPr="00A709CB" w:rsidRDefault="00317240" w:rsidP="00317240">
      <w:pPr>
        <w:ind w:left="0"/>
        <w:jc w:val="both"/>
        <w:rPr>
          <w:rFonts w:cs="Arial"/>
          <w:lang w:val="en-GB"/>
        </w:rPr>
      </w:pPr>
      <w:r w:rsidRPr="00A709CB">
        <w:rPr>
          <w:rFonts w:cs="Arial"/>
          <w:lang w:val="en-GB"/>
        </w:rPr>
        <w:t>Next2Friends’ revenue model is detailed in the financial section of this plan. The subscription fees and growth forecasts are conservatively forecast as;</w:t>
      </w:r>
    </w:p>
    <w:p w:rsidR="00317240" w:rsidRPr="00A709CB" w:rsidRDefault="00317240" w:rsidP="00AE089F">
      <w:pPr>
        <w:ind w:left="284" w:hanging="284"/>
        <w:jc w:val="both"/>
        <w:rPr>
          <w:rFonts w:cs="Arial"/>
          <w:lang w:val="en-GB"/>
        </w:rPr>
      </w:pPr>
    </w:p>
    <w:p w:rsidR="00317240" w:rsidRPr="00A709CB" w:rsidRDefault="00317240" w:rsidP="008F360C">
      <w:pPr>
        <w:numPr>
          <w:ilvl w:val="3"/>
          <w:numId w:val="9"/>
        </w:numPr>
        <w:tabs>
          <w:tab w:val="clear" w:pos="2880"/>
          <w:tab w:val="num" w:pos="1418"/>
        </w:tabs>
        <w:ind w:left="1418" w:hanging="567"/>
        <w:rPr>
          <w:rFonts w:cs="Arial"/>
          <w:b/>
          <w:lang w:val="en-GB"/>
        </w:rPr>
        <w:pPrChange w:id="163" w:author=" " w:date="2007-07-26T20:22:00Z">
          <w:pPr>
            <w:numPr>
              <w:ilvl w:val="3"/>
              <w:numId w:val="63"/>
            </w:numPr>
            <w:tabs>
              <w:tab w:val="num" w:pos="360"/>
              <w:tab w:val="num" w:pos="1418"/>
            </w:tabs>
            <w:ind w:left="1418" w:hanging="567"/>
          </w:pPr>
        </w:pPrChange>
      </w:pPr>
      <w:r w:rsidRPr="00A709CB">
        <w:rPr>
          <w:rFonts w:cs="Arial"/>
          <w:b/>
          <w:lang w:val="en-GB"/>
        </w:rPr>
        <w:t>Intelligent Matching from Virtual to Reality</w:t>
      </w:r>
    </w:p>
    <w:p w:rsidR="00317240" w:rsidRPr="00A709CB" w:rsidRDefault="00317240" w:rsidP="00317240">
      <w:pPr>
        <w:jc w:val="both"/>
        <w:rPr>
          <w:rFonts w:cs="Arial"/>
          <w:lang w:val="en-GB"/>
        </w:rPr>
      </w:pPr>
    </w:p>
    <w:p w:rsidR="00317240" w:rsidRPr="00A709CB" w:rsidRDefault="00317240" w:rsidP="008F360C">
      <w:pPr>
        <w:numPr>
          <w:ilvl w:val="2"/>
          <w:numId w:val="16"/>
        </w:numPr>
        <w:tabs>
          <w:tab w:val="clear" w:pos="2160"/>
          <w:tab w:val="num" w:pos="2127"/>
        </w:tabs>
        <w:jc w:val="both"/>
        <w:rPr>
          <w:rFonts w:cs="Arial"/>
          <w:lang w:val="en-GB"/>
        </w:rPr>
        <w:pPrChange w:id="164" w:author=" " w:date="2007-07-26T20:22:00Z">
          <w:pPr>
            <w:numPr>
              <w:ilvl w:val="2"/>
              <w:numId w:val="70"/>
            </w:numPr>
            <w:tabs>
              <w:tab w:val="num" w:pos="360"/>
              <w:tab w:val="num" w:pos="2127"/>
            </w:tabs>
            <w:jc w:val="both"/>
          </w:pPr>
        </w:pPrChange>
      </w:pPr>
      <w:r w:rsidRPr="00A709CB">
        <w:rPr>
          <w:rFonts w:cs="Arial"/>
          <w:lang w:val="en-GB"/>
        </w:rPr>
        <w:t xml:space="preserve"> First Month Free of Charge Against Registration and Credit , payment Card or Paypal details</w:t>
      </w:r>
      <w:r w:rsidR="00C31C28">
        <w:rPr>
          <w:rFonts w:cs="Arial"/>
          <w:lang w:val="en-GB"/>
        </w:rPr>
        <w:t>. The models are;</w:t>
      </w:r>
    </w:p>
    <w:p w:rsidR="00317240" w:rsidRPr="00A709CB" w:rsidRDefault="00317240" w:rsidP="008F360C">
      <w:pPr>
        <w:numPr>
          <w:ilvl w:val="2"/>
          <w:numId w:val="16"/>
        </w:numPr>
        <w:jc w:val="both"/>
        <w:rPr>
          <w:rFonts w:cs="Arial"/>
          <w:lang w:val="en-GB"/>
        </w:rPr>
        <w:pPrChange w:id="165" w:author=" " w:date="2007-07-26T20:22:00Z">
          <w:pPr>
            <w:numPr>
              <w:ilvl w:val="2"/>
              <w:numId w:val="70"/>
            </w:numPr>
            <w:tabs>
              <w:tab w:val="num" w:pos="360"/>
            </w:tabs>
            <w:jc w:val="both"/>
          </w:pPr>
        </w:pPrChange>
      </w:pPr>
      <w:r w:rsidRPr="00A709CB">
        <w:rPr>
          <w:rFonts w:cs="Arial"/>
          <w:lang w:val="en-GB"/>
        </w:rPr>
        <w:t xml:space="preserve"> </w:t>
      </w:r>
      <w:r w:rsidRPr="00A709CB">
        <w:rPr>
          <w:rFonts w:cs="Arial"/>
          <w:b/>
          <w:bCs/>
          <w:lang w:val="en-GB"/>
        </w:rPr>
        <w:t>My Friends:</w:t>
      </w:r>
      <w:r w:rsidRPr="00A709CB">
        <w:rPr>
          <w:rFonts w:cs="Arial"/>
          <w:lang w:val="en-GB"/>
        </w:rPr>
        <w:t xml:space="preserve"> $20 per month- including the consent to receive demographically and Geographically targeted  advertisements</w:t>
      </w:r>
    </w:p>
    <w:p w:rsidR="00317240" w:rsidRPr="00A709CB" w:rsidRDefault="00317240" w:rsidP="008F360C">
      <w:pPr>
        <w:numPr>
          <w:ilvl w:val="2"/>
          <w:numId w:val="16"/>
        </w:numPr>
        <w:jc w:val="both"/>
        <w:rPr>
          <w:rFonts w:cs="Arial"/>
          <w:lang w:val="en-GB"/>
        </w:rPr>
        <w:pPrChange w:id="166" w:author=" " w:date="2007-07-26T20:22:00Z">
          <w:pPr>
            <w:numPr>
              <w:ilvl w:val="2"/>
              <w:numId w:val="70"/>
            </w:numPr>
            <w:tabs>
              <w:tab w:val="num" w:pos="360"/>
            </w:tabs>
            <w:jc w:val="both"/>
          </w:pPr>
        </w:pPrChange>
      </w:pPr>
      <w:r w:rsidRPr="00A709CB">
        <w:rPr>
          <w:rFonts w:cs="Arial"/>
          <w:lang w:val="en-GB"/>
        </w:rPr>
        <w:t xml:space="preserve"> </w:t>
      </w:r>
      <w:r w:rsidRPr="00A709CB">
        <w:rPr>
          <w:rFonts w:cs="Arial"/>
          <w:b/>
          <w:bCs/>
          <w:lang w:val="en-GB"/>
        </w:rPr>
        <w:t>My Friends and Interests:</w:t>
      </w:r>
      <w:r w:rsidRPr="00A709CB">
        <w:rPr>
          <w:rFonts w:cs="Arial"/>
          <w:lang w:val="en-GB"/>
        </w:rPr>
        <w:t xml:space="preserve"> $35 per month-excluding the consent to receive demographically and Geographically targeted  advertisements</w:t>
      </w:r>
    </w:p>
    <w:p w:rsidR="00317240" w:rsidRPr="00A709CB" w:rsidRDefault="00932DAD" w:rsidP="008F360C">
      <w:pPr>
        <w:numPr>
          <w:ilvl w:val="2"/>
          <w:numId w:val="11"/>
        </w:numPr>
        <w:rPr>
          <w:rFonts w:cs="Arial"/>
          <w:lang w:val="en-GB"/>
        </w:rPr>
        <w:pPrChange w:id="167" w:author=" " w:date="2007-07-26T20:22:00Z">
          <w:pPr>
            <w:numPr>
              <w:ilvl w:val="2"/>
              <w:numId w:val="65"/>
            </w:numPr>
            <w:tabs>
              <w:tab w:val="num" w:pos="360"/>
            </w:tabs>
          </w:pPr>
        </w:pPrChange>
      </w:pPr>
      <w:r w:rsidRPr="00A709CB">
        <w:rPr>
          <w:rFonts w:cs="Arial"/>
          <w:lang w:val="en-GB"/>
        </w:rPr>
        <w:t xml:space="preserve">Year 1 </w:t>
      </w:r>
      <w:r w:rsidR="00317240" w:rsidRPr="00A709CB">
        <w:rPr>
          <w:rFonts w:cs="Arial"/>
          <w:color w:val="000000"/>
        </w:rPr>
        <w:t xml:space="preserve">27,000 </w:t>
      </w:r>
      <w:r w:rsidRPr="00A709CB">
        <w:rPr>
          <w:rFonts w:cs="Arial"/>
          <w:color w:val="000000"/>
        </w:rPr>
        <w:t xml:space="preserve"> Year 2 112,000 and Year 3 225,000 </w:t>
      </w:r>
      <w:r w:rsidR="00317240" w:rsidRPr="00A709CB">
        <w:rPr>
          <w:rFonts w:cs="Arial"/>
          <w:color w:val="000000"/>
        </w:rPr>
        <w:t>Subscribers</w:t>
      </w:r>
      <w:r w:rsidR="00317240" w:rsidRPr="00A709CB">
        <w:rPr>
          <w:rFonts w:cs="Arial"/>
          <w:lang w:val="en-GB"/>
        </w:rPr>
        <w:t xml:space="preserve"> </w:t>
      </w:r>
    </w:p>
    <w:p w:rsidR="00317240" w:rsidRPr="00A709CB" w:rsidRDefault="00317240" w:rsidP="00317240">
      <w:pPr>
        <w:rPr>
          <w:rFonts w:cs="Arial"/>
          <w:lang w:val="en-GB"/>
        </w:rPr>
      </w:pPr>
    </w:p>
    <w:p w:rsidR="00317240" w:rsidRPr="00A709CB" w:rsidRDefault="00317240" w:rsidP="008F360C">
      <w:pPr>
        <w:numPr>
          <w:ilvl w:val="3"/>
          <w:numId w:val="9"/>
        </w:numPr>
        <w:tabs>
          <w:tab w:val="clear" w:pos="2880"/>
          <w:tab w:val="num" w:pos="1418"/>
        </w:tabs>
        <w:ind w:left="1418" w:hanging="567"/>
        <w:rPr>
          <w:rFonts w:cs="Arial"/>
          <w:b/>
          <w:lang w:val="en-GB"/>
        </w:rPr>
        <w:pPrChange w:id="168" w:author=" " w:date="2007-07-26T20:22:00Z">
          <w:pPr>
            <w:numPr>
              <w:ilvl w:val="3"/>
              <w:numId w:val="63"/>
            </w:numPr>
            <w:tabs>
              <w:tab w:val="num" w:pos="360"/>
              <w:tab w:val="num" w:pos="1418"/>
            </w:tabs>
            <w:ind w:left="1418" w:hanging="567"/>
          </w:pPr>
        </w:pPrChange>
      </w:pPr>
      <w:r w:rsidRPr="00A709CB">
        <w:rPr>
          <w:rFonts w:cs="Arial"/>
          <w:b/>
          <w:lang w:val="en-GB"/>
        </w:rPr>
        <w:t xml:space="preserve">Internet → Mobile → </w:t>
      </w:r>
      <w:smartTag w:uri="urn:schemas-microsoft-com:office:smarttags" w:element="place">
        <w:r w:rsidRPr="00A709CB">
          <w:rPr>
            <w:rFonts w:cs="Arial"/>
            <w:b/>
            <w:lang w:val="en-GB"/>
          </w:rPr>
          <w:t>Mobile</w:t>
        </w:r>
      </w:smartTag>
      <w:r w:rsidRPr="00A709CB">
        <w:rPr>
          <w:rFonts w:cs="Arial"/>
          <w:b/>
          <w:lang w:val="en-GB"/>
        </w:rPr>
        <w:t xml:space="preserve"> Blogging → Live Broadcasting Network</w:t>
      </w:r>
    </w:p>
    <w:p w:rsidR="00932DAD" w:rsidRPr="00A709CB" w:rsidRDefault="00932DAD" w:rsidP="00932DAD">
      <w:pPr>
        <w:ind w:left="851"/>
        <w:rPr>
          <w:rFonts w:cs="Arial"/>
          <w:lang w:val="en-GB"/>
        </w:rPr>
      </w:pPr>
    </w:p>
    <w:p w:rsidR="00317240" w:rsidRPr="00A709CB" w:rsidRDefault="00317240" w:rsidP="008F360C">
      <w:pPr>
        <w:numPr>
          <w:ilvl w:val="2"/>
          <w:numId w:val="17"/>
        </w:numPr>
        <w:jc w:val="both"/>
        <w:rPr>
          <w:rFonts w:cs="Arial"/>
          <w:lang w:val="en-GB"/>
        </w:rPr>
        <w:pPrChange w:id="169" w:author=" " w:date="2007-07-26T20:22:00Z">
          <w:pPr>
            <w:numPr>
              <w:ilvl w:val="2"/>
              <w:numId w:val="71"/>
            </w:numPr>
            <w:tabs>
              <w:tab w:val="num" w:pos="360"/>
            </w:tabs>
            <w:jc w:val="both"/>
          </w:pPr>
        </w:pPrChange>
      </w:pPr>
      <w:r w:rsidRPr="00A709CB">
        <w:rPr>
          <w:rFonts w:cs="Arial"/>
          <w:lang w:val="en-GB"/>
        </w:rPr>
        <w:t xml:space="preserve"> First Month Free of Charge Against Registration and CC details</w:t>
      </w:r>
      <w:r w:rsidR="00C31C28">
        <w:rPr>
          <w:rFonts w:cs="Arial"/>
          <w:lang w:val="en-GB"/>
        </w:rPr>
        <w:t>.</w:t>
      </w:r>
      <w:r w:rsidR="00C31C28" w:rsidRPr="00C31C28">
        <w:rPr>
          <w:rFonts w:cs="Arial"/>
          <w:lang w:val="en-GB"/>
        </w:rPr>
        <w:t xml:space="preserve"> </w:t>
      </w:r>
      <w:r w:rsidR="00C31C28">
        <w:rPr>
          <w:rFonts w:cs="Arial"/>
          <w:lang w:val="en-GB"/>
        </w:rPr>
        <w:t>The models are;</w:t>
      </w:r>
    </w:p>
    <w:p w:rsidR="00317240" w:rsidRPr="00A709CB" w:rsidRDefault="00317240" w:rsidP="008F360C">
      <w:pPr>
        <w:numPr>
          <w:ilvl w:val="2"/>
          <w:numId w:val="17"/>
        </w:numPr>
        <w:jc w:val="both"/>
        <w:rPr>
          <w:rFonts w:cs="Arial"/>
          <w:lang w:val="en-GB"/>
        </w:rPr>
        <w:pPrChange w:id="170" w:author=" " w:date="2007-07-26T20:22:00Z">
          <w:pPr>
            <w:numPr>
              <w:ilvl w:val="2"/>
              <w:numId w:val="71"/>
            </w:numPr>
            <w:tabs>
              <w:tab w:val="num" w:pos="360"/>
            </w:tabs>
            <w:jc w:val="both"/>
          </w:pPr>
        </w:pPrChange>
      </w:pPr>
      <w:r w:rsidRPr="00A709CB">
        <w:rPr>
          <w:rFonts w:cs="Arial"/>
          <w:lang w:val="en-GB"/>
        </w:rPr>
        <w:t xml:space="preserve"> </w:t>
      </w:r>
      <w:r w:rsidRPr="00A709CB">
        <w:rPr>
          <w:rFonts w:cs="Arial"/>
          <w:b/>
          <w:bCs/>
          <w:lang w:val="en-GB"/>
        </w:rPr>
        <w:t>See My Friends</w:t>
      </w:r>
      <w:r w:rsidRPr="00A709CB">
        <w:rPr>
          <w:rFonts w:cs="Arial"/>
          <w:lang w:val="en-GB"/>
        </w:rPr>
        <w:t xml:space="preserve"> $50 per month- inc ads, exc revenue share- 100 mins pm</w:t>
      </w:r>
    </w:p>
    <w:p w:rsidR="00317240" w:rsidRPr="00A709CB" w:rsidRDefault="00317240" w:rsidP="008F360C">
      <w:pPr>
        <w:numPr>
          <w:ilvl w:val="3"/>
          <w:numId w:val="17"/>
        </w:numPr>
        <w:jc w:val="both"/>
        <w:rPr>
          <w:rFonts w:cs="Arial"/>
          <w:lang w:val="en-GB"/>
        </w:rPr>
        <w:pPrChange w:id="171" w:author=" " w:date="2007-07-26T20:22:00Z">
          <w:pPr>
            <w:numPr>
              <w:ilvl w:val="3"/>
              <w:numId w:val="71"/>
            </w:numPr>
            <w:tabs>
              <w:tab w:val="num" w:pos="360"/>
            </w:tabs>
            <w:jc w:val="both"/>
          </w:pPr>
        </w:pPrChange>
      </w:pPr>
      <w:r w:rsidRPr="00A709CB">
        <w:rPr>
          <w:rFonts w:cs="Arial"/>
          <w:lang w:val="en-GB"/>
        </w:rPr>
        <w:t xml:space="preserve"> Additional 100 mins pm $50 per month</w:t>
      </w:r>
    </w:p>
    <w:p w:rsidR="00317240" w:rsidRPr="00A709CB" w:rsidRDefault="00317240" w:rsidP="008F360C">
      <w:pPr>
        <w:numPr>
          <w:ilvl w:val="2"/>
          <w:numId w:val="17"/>
        </w:numPr>
        <w:jc w:val="both"/>
        <w:rPr>
          <w:rFonts w:cs="Arial"/>
          <w:lang w:val="en-GB"/>
        </w:rPr>
        <w:pPrChange w:id="172" w:author=" " w:date="2007-07-26T20:22:00Z">
          <w:pPr>
            <w:numPr>
              <w:ilvl w:val="2"/>
              <w:numId w:val="71"/>
            </w:numPr>
            <w:tabs>
              <w:tab w:val="num" w:pos="360"/>
            </w:tabs>
            <w:jc w:val="both"/>
          </w:pPr>
        </w:pPrChange>
      </w:pPr>
      <w:r w:rsidRPr="00A709CB">
        <w:rPr>
          <w:rFonts w:cs="Arial"/>
          <w:lang w:val="en-GB"/>
        </w:rPr>
        <w:t xml:space="preserve"> DVD Production on All plans @ $5per DVD</w:t>
      </w:r>
    </w:p>
    <w:p w:rsidR="00932DAD" w:rsidRPr="00A709CB" w:rsidRDefault="00932DAD" w:rsidP="008F360C">
      <w:pPr>
        <w:numPr>
          <w:ilvl w:val="2"/>
          <w:numId w:val="17"/>
        </w:numPr>
        <w:rPr>
          <w:rFonts w:cs="Arial"/>
          <w:lang w:val="en-GB"/>
        </w:rPr>
        <w:pPrChange w:id="173" w:author=" " w:date="2007-07-26T20:22:00Z">
          <w:pPr>
            <w:numPr>
              <w:ilvl w:val="2"/>
              <w:numId w:val="71"/>
            </w:numPr>
            <w:tabs>
              <w:tab w:val="num" w:pos="360"/>
            </w:tabs>
          </w:pPr>
        </w:pPrChange>
      </w:pPr>
      <w:r w:rsidRPr="00A709CB">
        <w:rPr>
          <w:rFonts w:cs="Arial"/>
          <w:lang w:val="en-GB"/>
        </w:rPr>
        <w:t xml:space="preserve">Year 1 </w:t>
      </w:r>
      <w:r w:rsidRPr="00A709CB">
        <w:rPr>
          <w:rFonts w:cs="Arial"/>
          <w:color w:val="000000"/>
        </w:rPr>
        <w:t>27,000  Year 2 112,000 and Year 3 225,000 Subscribers</w:t>
      </w:r>
      <w:r w:rsidRPr="00A709CB">
        <w:rPr>
          <w:rFonts w:cs="Arial"/>
          <w:lang w:val="en-GB"/>
        </w:rPr>
        <w:t xml:space="preserve"> 1</w:t>
      </w:r>
    </w:p>
    <w:p w:rsidR="00317240" w:rsidRPr="00A709CB" w:rsidRDefault="00317240" w:rsidP="00317240">
      <w:pPr>
        <w:ind w:left="284" w:hanging="284"/>
        <w:jc w:val="both"/>
        <w:rPr>
          <w:rFonts w:cs="Arial"/>
          <w:lang w:val="en-GB"/>
        </w:rPr>
      </w:pPr>
    </w:p>
    <w:p w:rsidR="00317240" w:rsidRPr="00A709CB" w:rsidRDefault="00317240" w:rsidP="008F360C">
      <w:pPr>
        <w:numPr>
          <w:ilvl w:val="3"/>
          <w:numId w:val="9"/>
        </w:numPr>
        <w:tabs>
          <w:tab w:val="clear" w:pos="2880"/>
          <w:tab w:val="num" w:pos="1418"/>
        </w:tabs>
        <w:ind w:left="1418" w:hanging="567"/>
        <w:rPr>
          <w:rFonts w:cs="Arial"/>
          <w:b/>
          <w:lang w:val="en-GB"/>
        </w:rPr>
        <w:pPrChange w:id="174" w:author=" " w:date="2007-07-26T20:22:00Z">
          <w:pPr>
            <w:numPr>
              <w:ilvl w:val="3"/>
              <w:numId w:val="63"/>
            </w:numPr>
            <w:tabs>
              <w:tab w:val="num" w:pos="360"/>
              <w:tab w:val="num" w:pos="1418"/>
            </w:tabs>
            <w:ind w:left="1418" w:hanging="567"/>
          </w:pPr>
        </w:pPrChange>
      </w:pPr>
      <w:r w:rsidRPr="00A709CB">
        <w:rPr>
          <w:rFonts w:cs="Arial"/>
          <w:b/>
          <w:lang w:val="en-GB"/>
        </w:rPr>
        <w:t>Revenue Generation for Users</w:t>
      </w:r>
    </w:p>
    <w:p w:rsidR="00932DAD" w:rsidRPr="00A709CB" w:rsidRDefault="00932DAD" w:rsidP="00932DAD">
      <w:pPr>
        <w:ind w:left="851"/>
        <w:rPr>
          <w:rFonts w:cs="Arial"/>
          <w:b/>
          <w:lang w:val="en-GB"/>
        </w:rPr>
      </w:pPr>
    </w:p>
    <w:p w:rsidR="00317240" w:rsidRPr="00A709CB" w:rsidRDefault="00317240" w:rsidP="008F360C">
      <w:pPr>
        <w:numPr>
          <w:ilvl w:val="2"/>
          <w:numId w:val="18"/>
        </w:numPr>
        <w:jc w:val="both"/>
        <w:rPr>
          <w:rFonts w:cs="Arial"/>
          <w:lang w:val="en-GB"/>
        </w:rPr>
        <w:pPrChange w:id="175" w:author=" " w:date="2007-07-26T20:22:00Z">
          <w:pPr>
            <w:numPr>
              <w:ilvl w:val="2"/>
              <w:numId w:val="72"/>
            </w:numPr>
            <w:tabs>
              <w:tab w:val="num" w:pos="360"/>
            </w:tabs>
            <w:jc w:val="both"/>
          </w:pPr>
        </w:pPrChange>
      </w:pPr>
      <w:r w:rsidRPr="00A709CB">
        <w:rPr>
          <w:rFonts w:cs="Arial"/>
          <w:lang w:val="en-GB"/>
        </w:rPr>
        <w:t xml:space="preserve"> </w:t>
      </w:r>
      <w:r w:rsidRPr="00A709CB">
        <w:rPr>
          <w:rFonts w:cs="Arial"/>
          <w:b/>
          <w:bCs/>
          <w:lang w:val="en-GB"/>
        </w:rPr>
        <w:t>Earn for my Friends:</w:t>
      </w:r>
      <w:r w:rsidRPr="00A709CB">
        <w:rPr>
          <w:rFonts w:cs="Arial"/>
          <w:lang w:val="en-GB"/>
        </w:rPr>
        <w:t xml:space="preserve"> $2 per month revenue share per paying member introduced</w:t>
      </w:r>
    </w:p>
    <w:p w:rsidR="00317240" w:rsidRPr="00A709CB" w:rsidRDefault="00317240" w:rsidP="008F360C">
      <w:pPr>
        <w:numPr>
          <w:ilvl w:val="2"/>
          <w:numId w:val="18"/>
        </w:numPr>
        <w:jc w:val="both"/>
        <w:rPr>
          <w:rFonts w:cs="Arial"/>
          <w:lang w:val="en-GB"/>
        </w:rPr>
        <w:pPrChange w:id="176" w:author=" " w:date="2007-07-26T20:22:00Z">
          <w:pPr>
            <w:numPr>
              <w:ilvl w:val="2"/>
              <w:numId w:val="72"/>
            </w:numPr>
            <w:tabs>
              <w:tab w:val="num" w:pos="360"/>
            </w:tabs>
            <w:jc w:val="both"/>
          </w:pPr>
        </w:pPrChange>
      </w:pPr>
      <w:r w:rsidRPr="00A709CB">
        <w:rPr>
          <w:rFonts w:cs="Arial"/>
          <w:lang w:val="en-GB"/>
        </w:rPr>
        <w:t xml:space="preserve"> </w:t>
      </w:r>
      <w:r w:rsidRPr="00A709CB">
        <w:rPr>
          <w:rFonts w:cs="Arial"/>
          <w:b/>
          <w:bCs/>
          <w:lang w:val="en-GB"/>
        </w:rPr>
        <w:t>Earn with my Friends:</w:t>
      </w:r>
      <w:r w:rsidRPr="00A709CB">
        <w:rPr>
          <w:rFonts w:cs="Arial"/>
          <w:lang w:val="en-GB"/>
        </w:rPr>
        <w:t xml:space="preserve"> $0.05c per viewing of your production which inc ads</w:t>
      </w:r>
    </w:p>
    <w:p w:rsidR="00317240" w:rsidRPr="00A709CB" w:rsidRDefault="00932DAD" w:rsidP="008F360C">
      <w:pPr>
        <w:numPr>
          <w:ilvl w:val="2"/>
          <w:numId w:val="18"/>
        </w:numPr>
        <w:rPr>
          <w:rFonts w:cs="Arial"/>
          <w:lang w:val="en-GB"/>
        </w:rPr>
        <w:pPrChange w:id="177" w:author=" " w:date="2007-07-26T20:22:00Z">
          <w:pPr>
            <w:numPr>
              <w:ilvl w:val="2"/>
              <w:numId w:val="72"/>
            </w:numPr>
            <w:tabs>
              <w:tab w:val="num" w:pos="360"/>
            </w:tabs>
          </w:pPr>
        </w:pPrChange>
      </w:pPr>
      <w:r w:rsidRPr="00A709CB">
        <w:rPr>
          <w:rFonts w:cs="Arial"/>
          <w:lang w:val="en-GB"/>
        </w:rPr>
        <w:t xml:space="preserve">Year 1 </w:t>
      </w:r>
      <w:r w:rsidRPr="00A709CB">
        <w:rPr>
          <w:rFonts w:cs="Arial"/>
          <w:color w:val="000000"/>
        </w:rPr>
        <w:t>27,000  Year 2 112,000 and Year 3 225,000 Subscribers</w:t>
      </w:r>
      <w:r w:rsidRPr="00A709CB">
        <w:rPr>
          <w:rFonts w:cs="Arial"/>
          <w:lang w:val="en-GB"/>
        </w:rPr>
        <w:t xml:space="preserve"> </w:t>
      </w:r>
    </w:p>
    <w:p w:rsidR="00932DAD" w:rsidRPr="00A709CB" w:rsidRDefault="00932DAD" w:rsidP="00317240">
      <w:pPr>
        <w:ind w:left="284" w:hanging="284"/>
        <w:jc w:val="both"/>
        <w:rPr>
          <w:rFonts w:cs="Arial"/>
          <w:lang w:val="en-GB"/>
        </w:rPr>
      </w:pPr>
    </w:p>
    <w:p w:rsidR="00932DAD" w:rsidRPr="00A709CB" w:rsidRDefault="00932DAD" w:rsidP="008F360C">
      <w:pPr>
        <w:numPr>
          <w:ilvl w:val="3"/>
          <w:numId w:val="9"/>
        </w:numPr>
        <w:tabs>
          <w:tab w:val="clear" w:pos="2880"/>
          <w:tab w:val="num" w:pos="1418"/>
        </w:tabs>
        <w:ind w:left="1418" w:hanging="567"/>
        <w:rPr>
          <w:rFonts w:cs="Arial"/>
          <w:b/>
          <w:lang w:val="en-GB"/>
        </w:rPr>
        <w:pPrChange w:id="178" w:author=" " w:date="2007-07-26T20:22:00Z">
          <w:pPr>
            <w:numPr>
              <w:ilvl w:val="3"/>
              <w:numId w:val="63"/>
            </w:numPr>
            <w:tabs>
              <w:tab w:val="num" w:pos="360"/>
              <w:tab w:val="num" w:pos="1418"/>
            </w:tabs>
            <w:ind w:left="1418" w:hanging="567"/>
          </w:pPr>
        </w:pPrChange>
      </w:pPr>
      <w:r w:rsidRPr="00A709CB">
        <w:rPr>
          <w:rFonts w:cs="Arial"/>
          <w:b/>
          <w:lang w:val="en-GB"/>
        </w:rPr>
        <w:t xml:space="preserve">Demographic/ Rules Based Revenue Generation </w:t>
      </w:r>
    </w:p>
    <w:p w:rsidR="00932DAD" w:rsidRPr="00A709CB" w:rsidRDefault="00932DAD" w:rsidP="00932DAD">
      <w:pPr>
        <w:jc w:val="both"/>
        <w:rPr>
          <w:rFonts w:cs="Arial"/>
          <w:lang w:val="en-GB"/>
        </w:rPr>
      </w:pPr>
    </w:p>
    <w:p w:rsidR="00317240" w:rsidRPr="00A709CB" w:rsidRDefault="00317240" w:rsidP="008F360C">
      <w:pPr>
        <w:numPr>
          <w:ilvl w:val="2"/>
          <w:numId w:val="19"/>
        </w:numPr>
        <w:jc w:val="both"/>
        <w:rPr>
          <w:rFonts w:cs="Arial"/>
          <w:lang w:val="en-GB"/>
        </w:rPr>
        <w:pPrChange w:id="179" w:author=" " w:date="2007-07-26T20:22:00Z">
          <w:pPr>
            <w:numPr>
              <w:ilvl w:val="2"/>
              <w:numId w:val="73"/>
            </w:numPr>
            <w:tabs>
              <w:tab w:val="num" w:pos="360"/>
            </w:tabs>
            <w:jc w:val="both"/>
          </w:pPr>
        </w:pPrChange>
      </w:pPr>
      <w:r w:rsidRPr="00A709CB">
        <w:rPr>
          <w:rFonts w:cs="Arial"/>
          <w:lang w:val="en-GB"/>
        </w:rPr>
        <w:t xml:space="preserve"> </w:t>
      </w:r>
      <w:r w:rsidRPr="00A709CB">
        <w:rPr>
          <w:rFonts w:cs="Arial"/>
          <w:b/>
          <w:bCs/>
          <w:lang w:val="en-GB"/>
        </w:rPr>
        <w:t>Win New Friends:</w:t>
      </w:r>
      <w:r w:rsidRPr="00A709CB">
        <w:rPr>
          <w:rFonts w:cs="Arial"/>
          <w:lang w:val="en-GB"/>
        </w:rPr>
        <w:t xml:space="preserve"> $100-200 per month standing min fee from Corporate Clients</w:t>
      </w:r>
    </w:p>
    <w:p w:rsidR="00317240" w:rsidRPr="00A709CB" w:rsidRDefault="00317240" w:rsidP="008F360C">
      <w:pPr>
        <w:numPr>
          <w:ilvl w:val="2"/>
          <w:numId w:val="19"/>
        </w:numPr>
        <w:jc w:val="both"/>
        <w:rPr>
          <w:rFonts w:cs="Arial"/>
        </w:rPr>
        <w:pPrChange w:id="180" w:author=" " w:date="2007-07-26T20:22:00Z">
          <w:pPr>
            <w:numPr>
              <w:ilvl w:val="2"/>
              <w:numId w:val="73"/>
            </w:numPr>
            <w:tabs>
              <w:tab w:val="num" w:pos="360"/>
            </w:tabs>
            <w:jc w:val="both"/>
          </w:pPr>
        </w:pPrChange>
      </w:pPr>
      <w:r w:rsidRPr="00A709CB">
        <w:rPr>
          <w:rFonts w:cs="Arial"/>
          <w:lang w:val="en-GB"/>
        </w:rPr>
        <w:t xml:space="preserve"> </w:t>
      </w:r>
      <w:r w:rsidRPr="00A709CB">
        <w:rPr>
          <w:rFonts w:cs="Arial"/>
          <w:b/>
          <w:bCs/>
          <w:lang w:val="en-GB"/>
        </w:rPr>
        <w:t>Viewing by Friends:</w:t>
      </w:r>
      <w:r w:rsidRPr="00A709CB">
        <w:rPr>
          <w:rFonts w:cs="Arial"/>
          <w:lang w:val="en-GB"/>
        </w:rPr>
        <w:t xml:space="preserve"> $.20c per viewing of your ads from Corporate Clients</w:t>
      </w:r>
    </w:p>
    <w:p w:rsidR="00932DAD" w:rsidRPr="00A709CB" w:rsidRDefault="00932DAD" w:rsidP="008F360C">
      <w:pPr>
        <w:numPr>
          <w:ilvl w:val="2"/>
          <w:numId w:val="19"/>
        </w:numPr>
        <w:rPr>
          <w:rFonts w:cs="Arial"/>
          <w:lang w:val="en-GB"/>
        </w:rPr>
        <w:pPrChange w:id="181" w:author=" " w:date="2007-07-26T20:22:00Z">
          <w:pPr>
            <w:numPr>
              <w:ilvl w:val="2"/>
              <w:numId w:val="73"/>
            </w:numPr>
            <w:tabs>
              <w:tab w:val="num" w:pos="360"/>
            </w:tabs>
          </w:pPr>
        </w:pPrChange>
      </w:pPr>
      <w:r w:rsidRPr="00A709CB">
        <w:rPr>
          <w:rFonts w:cs="Arial"/>
          <w:lang w:val="en-GB"/>
        </w:rPr>
        <w:t xml:space="preserve">Year 1 </w:t>
      </w:r>
      <w:r w:rsidRPr="00A709CB">
        <w:rPr>
          <w:rFonts w:cs="Arial"/>
          <w:color w:val="000000"/>
        </w:rPr>
        <w:t>34  Year 2 413 and Year 3 619 Corporate Advertisers</w:t>
      </w:r>
    </w:p>
    <w:p w:rsidR="00317240" w:rsidRPr="00A709CB" w:rsidRDefault="00317240" w:rsidP="00AE089F">
      <w:pPr>
        <w:ind w:left="284" w:hanging="284"/>
        <w:jc w:val="both"/>
        <w:rPr>
          <w:rFonts w:cs="Arial"/>
          <w:lang w:val="en-GB"/>
        </w:rPr>
      </w:pPr>
    </w:p>
    <w:p w:rsidR="00604A54" w:rsidRPr="00A709CB" w:rsidRDefault="00317240" w:rsidP="00BB70D5">
      <w:pPr>
        <w:ind w:left="0"/>
        <w:jc w:val="both"/>
        <w:rPr>
          <w:rFonts w:cs="Arial"/>
          <w:lang w:val="en-GB"/>
        </w:rPr>
      </w:pPr>
      <w:r w:rsidRPr="00A709CB">
        <w:rPr>
          <w:rFonts w:cs="Arial"/>
          <w:lang w:val="en-GB"/>
        </w:rPr>
        <w:t xml:space="preserve">Next2Friends’ marketing model can be easily described as viral and </w:t>
      </w:r>
      <w:r w:rsidR="00BB70D5" w:rsidRPr="00A709CB">
        <w:rPr>
          <w:rFonts w:cs="Arial"/>
          <w:lang w:val="en-GB"/>
        </w:rPr>
        <w:t xml:space="preserve">disruptive. The full sales and marketing strategy is detailed within the operational plan contained within this proposal and should be read in conjunction with Porter’s 5 Forces model at </w:t>
      </w:r>
      <w:r w:rsidR="00C31C28">
        <w:rPr>
          <w:rFonts w:cs="Arial"/>
          <w:lang w:val="en-GB"/>
        </w:rPr>
        <w:t>[</w:t>
      </w:r>
      <w:r w:rsidR="00BB70D5" w:rsidRPr="00A709CB">
        <w:rPr>
          <w:rFonts w:cs="Arial"/>
          <w:lang w:val="en-GB"/>
        </w:rPr>
        <w:t xml:space="preserve">figure </w:t>
      </w:r>
      <w:r w:rsidR="00C31C28">
        <w:rPr>
          <w:rFonts w:cs="Arial"/>
          <w:lang w:val="en-GB"/>
        </w:rPr>
        <w:t>9.0]</w:t>
      </w:r>
    </w:p>
    <w:p w:rsidR="00317240" w:rsidRPr="00A709CB" w:rsidRDefault="00317240" w:rsidP="00AE089F">
      <w:pPr>
        <w:ind w:left="284" w:hanging="284"/>
        <w:jc w:val="both"/>
        <w:rPr>
          <w:rFonts w:cs="Arial"/>
          <w:lang w:val="en-GB"/>
        </w:rPr>
      </w:pPr>
    </w:p>
    <w:p w:rsidR="00317240" w:rsidRPr="00A709CB" w:rsidRDefault="00317240" w:rsidP="00AE089F">
      <w:pPr>
        <w:ind w:left="284" w:hanging="284"/>
        <w:jc w:val="both"/>
        <w:rPr>
          <w:rFonts w:cs="Arial"/>
        </w:rPr>
      </w:pPr>
    </w:p>
    <w:p w:rsidR="008415D3" w:rsidRPr="00A709CB" w:rsidRDefault="008415D3" w:rsidP="00AE089F">
      <w:pPr>
        <w:ind w:left="284" w:hanging="284"/>
        <w:jc w:val="both"/>
        <w:rPr>
          <w:rFonts w:cs="Arial"/>
        </w:rPr>
      </w:pPr>
    </w:p>
    <w:p w:rsidR="008415D3" w:rsidRPr="00A709CB" w:rsidRDefault="008415D3" w:rsidP="00AE089F">
      <w:pPr>
        <w:ind w:left="284" w:hanging="284"/>
        <w:jc w:val="both"/>
        <w:rPr>
          <w:rFonts w:cs="Arial"/>
        </w:rPr>
      </w:pPr>
    </w:p>
    <w:p w:rsidR="008415D3" w:rsidRPr="00A709CB" w:rsidRDefault="00A709CB" w:rsidP="00A709CB">
      <w:pPr>
        <w:ind w:left="284" w:hanging="284"/>
        <w:jc w:val="center"/>
        <w:rPr>
          <w:rFonts w:cs="Arial"/>
        </w:rPr>
      </w:pPr>
      <w:r w:rsidRPr="00A709CB">
        <w:rPr>
          <w:rFonts w:cs="Arial"/>
        </w:rPr>
        <w:object w:dxaOrig="11211" w:dyaOrig="8694">
          <v:shape id="_x0000_i1031" type="#_x0000_t75" style="width:385.5pt;height:280.5pt" o:ole="">
            <v:imagedata r:id="rId23" o:title=""/>
          </v:shape>
          <o:OLEObject Type="Embed" ProgID="Visio.Drawing.11" ShapeID="_x0000_i1031" DrawAspect="Content" ObjectID="_1246986497" r:id="rId24"/>
        </w:object>
      </w:r>
    </w:p>
    <w:p w:rsidR="00604A54" w:rsidRDefault="00604A54" w:rsidP="00AE089F">
      <w:pPr>
        <w:ind w:left="284" w:hanging="284"/>
        <w:jc w:val="both"/>
        <w:rPr>
          <w:rFonts w:cs="Arial"/>
        </w:rPr>
      </w:pPr>
    </w:p>
    <w:p w:rsidR="00A709CB" w:rsidRDefault="00A709CB" w:rsidP="00AE089F">
      <w:pPr>
        <w:ind w:left="284" w:hanging="284"/>
        <w:jc w:val="both"/>
        <w:rPr>
          <w:rFonts w:cs="Arial"/>
        </w:rPr>
      </w:pPr>
    </w:p>
    <w:p w:rsidR="00A709CB" w:rsidRDefault="00C31C28" w:rsidP="00C31C28">
      <w:pPr>
        <w:ind w:left="284" w:hanging="284"/>
        <w:jc w:val="center"/>
        <w:rPr>
          <w:rFonts w:cs="Arial"/>
        </w:rPr>
      </w:pPr>
      <w:r>
        <w:rPr>
          <w:rFonts w:cs="Arial"/>
        </w:rPr>
        <w:t>Figure 9.0 Next2Friends Target Marketing Using Michael Porter’s 5 Forces Model</w:t>
      </w: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Default="00A709CB" w:rsidP="00AE089F">
      <w:pPr>
        <w:ind w:left="284" w:hanging="284"/>
        <w:jc w:val="both"/>
        <w:rPr>
          <w:rFonts w:cs="Arial"/>
        </w:rPr>
      </w:pPr>
    </w:p>
    <w:p w:rsidR="00A709CB" w:rsidRPr="00A709CB" w:rsidRDefault="00A709CB" w:rsidP="00AE089F">
      <w:pPr>
        <w:ind w:left="284" w:hanging="284"/>
        <w:jc w:val="both"/>
        <w:rPr>
          <w:rFonts w:cs="Arial"/>
        </w:rPr>
      </w:pPr>
    </w:p>
    <w:p w:rsidR="00604A54" w:rsidRPr="00A709CB" w:rsidRDefault="00604A54" w:rsidP="00212059">
      <w:pPr>
        <w:pStyle w:val="Heading1"/>
        <w:ind w:left="0"/>
        <w:rPr>
          <w:rFonts w:ascii="Arial" w:hAnsi="Arial" w:cs="Arial"/>
          <w:sz w:val="20"/>
        </w:rPr>
      </w:pPr>
      <w:bookmarkStart w:id="182" w:name="_Toc172965983"/>
      <w:r w:rsidRPr="00A709CB">
        <w:rPr>
          <w:rFonts w:ascii="Arial" w:hAnsi="Arial" w:cs="Arial"/>
          <w:sz w:val="20"/>
        </w:rPr>
        <w:t>Competitive Landscape</w:t>
      </w:r>
      <w:bookmarkEnd w:id="182"/>
    </w:p>
    <w:p w:rsidR="00604A54" w:rsidRPr="00A709CB" w:rsidRDefault="00604A54" w:rsidP="00AE089F">
      <w:pPr>
        <w:ind w:left="284" w:hanging="284"/>
        <w:jc w:val="both"/>
        <w:rPr>
          <w:rFonts w:cs="Arial"/>
        </w:rPr>
      </w:pPr>
    </w:p>
    <w:p w:rsidR="00F74917" w:rsidRPr="00A709CB" w:rsidRDefault="00EC3B15" w:rsidP="00AE089F">
      <w:pPr>
        <w:ind w:left="0"/>
        <w:jc w:val="both"/>
        <w:rPr>
          <w:rFonts w:cs="Arial"/>
        </w:rPr>
      </w:pPr>
      <w:r w:rsidRPr="00A709CB">
        <w:rPr>
          <w:rFonts w:cs="Arial"/>
        </w:rPr>
        <w:t xml:space="preserve">Next2Friends have no true competition with offer such a function and </w:t>
      </w:r>
      <w:r w:rsidR="00B203E9" w:rsidRPr="00A709CB">
        <w:rPr>
          <w:rFonts w:cs="Arial"/>
        </w:rPr>
        <w:t>feature</w:t>
      </w:r>
      <w:r w:rsidRPr="00A709CB">
        <w:rPr>
          <w:rFonts w:cs="Arial"/>
        </w:rPr>
        <w:t xml:space="preserve"> </w:t>
      </w:r>
      <w:r w:rsidR="00B203E9">
        <w:rPr>
          <w:rFonts w:cs="Arial"/>
        </w:rPr>
        <w:t>r</w:t>
      </w:r>
      <w:r w:rsidRPr="00A709CB">
        <w:rPr>
          <w:rFonts w:cs="Arial"/>
        </w:rPr>
        <w:t>ich Web2.0 envirorment which blends both the</w:t>
      </w:r>
      <w:r w:rsidR="00816E62" w:rsidRPr="00A709CB">
        <w:rPr>
          <w:rFonts w:cs="Arial"/>
        </w:rPr>
        <w:t xml:space="preserve"> online and mobile worlds. At best providers with one of the Next2Friends offering are</w:t>
      </w:r>
      <w:r w:rsidR="00F74917" w:rsidRPr="00A709CB">
        <w:rPr>
          <w:rFonts w:cs="Arial"/>
        </w:rPr>
        <w:t>:</w:t>
      </w:r>
    </w:p>
    <w:p w:rsidR="002073D5" w:rsidRPr="00A709CB" w:rsidRDefault="002073D5" w:rsidP="00AE089F">
      <w:pPr>
        <w:ind w:left="0"/>
        <w:jc w:val="both"/>
        <w:rPr>
          <w:rFonts w:cs="Arial"/>
        </w:rPr>
      </w:pPr>
    </w:p>
    <w:p w:rsidR="002073D5" w:rsidRPr="00A709CB" w:rsidRDefault="002073D5" w:rsidP="002073D5">
      <w:pPr>
        <w:pStyle w:val="Heading2"/>
        <w:rPr>
          <w:rFonts w:ascii="Arial" w:hAnsi="Arial" w:cs="Arial"/>
          <w:b/>
          <w:sz w:val="20"/>
          <w:u w:val="single"/>
        </w:rPr>
      </w:pPr>
      <w:r w:rsidRPr="00A709CB">
        <w:rPr>
          <w:rFonts w:ascii="Arial" w:hAnsi="Arial" w:cs="Arial"/>
          <w:b/>
          <w:sz w:val="20"/>
          <w:u w:val="single"/>
        </w:rPr>
        <w:t> </w:t>
      </w:r>
      <w:bookmarkStart w:id="183" w:name="_Toc172965984"/>
      <w:r w:rsidRPr="00A709CB">
        <w:rPr>
          <w:rFonts w:ascii="Arial" w:hAnsi="Arial" w:cs="Arial"/>
          <w:b/>
          <w:sz w:val="20"/>
          <w:u w:val="single"/>
        </w:rPr>
        <w:t>Youtube.com - est. 2005</w:t>
      </w:r>
      <w:bookmarkEnd w:id="183"/>
    </w:p>
    <w:p w:rsidR="002073D5" w:rsidRPr="00A709CB" w:rsidRDefault="002073D5" w:rsidP="00816E62">
      <w:pPr>
        <w:spacing w:before="100" w:beforeAutospacing="1" w:after="100" w:afterAutospacing="1"/>
        <w:ind w:left="0"/>
        <w:rPr>
          <w:rFonts w:cs="Arial"/>
          <w:b/>
          <w:bCs/>
        </w:rPr>
      </w:pPr>
      <w:r w:rsidRPr="00A709CB">
        <w:rPr>
          <w:rFonts w:cs="Arial"/>
          <w:b/>
          <w:bCs/>
        </w:rPr>
        <w:t>Who bought whom when and for how much?</w:t>
      </w:r>
    </w:p>
    <w:p w:rsidR="002073D5" w:rsidRPr="00A709CB" w:rsidRDefault="002073D5" w:rsidP="00816E62">
      <w:pPr>
        <w:spacing w:before="100" w:beforeAutospacing="1" w:after="100" w:afterAutospacing="1"/>
        <w:ind w:left="0"/>
        <w:rPr>
          <w:rFonts w:cs="Arial"/>
        </w:rPr>
      </w:pPr>
      <w:r w:rsidRPr="00A709CB">
        <w:rPr>
          <w:rFonts w:cs="Arial"/>
        </w:rPr>
        <w:t>Youtube.com was acquired by Google Inc in November 2006 for £1.65 Billion in Google stock</w:t>
      </w:r>
    </w:p>
    <w:p w:rsidR="002073D5" w:rsidRPr="00A709CB" w:rsidRDefault="002073D5" w:rsidP="00816E62">
      <w:pPr>
        <w:spacing w:before="100" w:beforeAutospacing="1" w:after="100" w:afterAutospacing="1"/>
        <w:ind w:left="0"/>
        <w:rPr>
          <w:rFonts w:cs="Arial"/>
          <w:b/>
          <w:bCs/>
        </w:rPr>
      </w:pPr>
      <w:r w:rsidRPr="00A709CB">
        <w:rPr>
          <w:rFonts w:cs="Arial"/>
          <w:b/>
          <w:bCs/>
        </w:rPr>
        <w:t>What were the revenues of the target company when they were acquired?</w:t>
      </w:r>
    </w:p>
    <w:p w:rsidR="002073D5" w:rsidRPr="00A709CB" w:rsidRDefault="002073D5" w:rsidP="00816E62">
      <w:pPr>
        <w:spacing w:before="100" w:beforeAutospacing="1" w:after="100" w:afterAutospacing="1"/>
        <w:ind w:left="0"/>
        <w:rPr>
          <w:rFonts w:cs="Arial"/>
        </w:rPr>
      </w:pPr>
      <w:r w:rsidRPr="00A709CB">
        <w:rPr>
          <w:rFonts w:cs="Arial"/>
        </w:rPr>
        <w:t>Initially no revenues were built in. Since Google acquisition, YouTube now serves banner ads</w:t>
      </w:r>
      <w:r w:rsidR="00816E62" w:rsidRPr="00A709CB">
        <w:rPr>
          <w:rFonts w:cs="Arial"/>
        </w:rPr>
        <w:t xml:space="preserve"> and generates modest </w:t>
      </w:r>
      <w:r w:rsidR="00A709CB" w:rsidRPr="00A709CB">
        <w:rPr>
          <w:rFonts w:cs="Arial"/>
        </w:rPr>
        <w:t>income</w:t>
      </w:r>
    </w:p>
    <w:p w:rsidR="002073D5" w:rsidRPr="00A709CB" w:rsidRDefault="002073D5" w:rsidP="00816E62">
      <w:pPr>
        <w:spacing w:before="100" w:beforeAutospacing="1" w:after="100" w:afterAutospacing="1"/>
        <w:ind w:left="0"/>
        <w:rPr>
          <w:rFonts w:cs="Arial"/>
          <w:b/>
          <w:bCs/>
        </w:rPr>
      </w:pPr>
      <w:r w:rsidRPr="00A709CB">
        <w:rPr>
          <w:rFonts w:cs="Arial"/>
          <w:b/>
          <w:bCs/>
        </w:rPr>
        <w:t>What fuelled the acquisition?</w:t>
      </w:r>
    </w:p>
    <w:p w:rsidR="002073D5" w:rsidRDefault="002073D5" w:rsidP="00A709CB">
      <w:pPr>
        <w:spacing w:before="100" w:beforeAutospacing="1" w:after="100" w:afterAutospacing="1"/>
        <w:ind w:left="0"/>
        <w:rPr>
          <w:rFonts w:cs="Arial"/>
        </w:rPr>
      </w:pPr>
      <w:r w:rsidRPr="00A709CB">
        <w:rPr>
          <w:rFonts w:cs="Arial"/>
        </w:rPr>
        <w:t>Google had a video serving website (video.google.com) previous to acquiring YouTube.com. However, it s popularity driven by usability (and it now being dull Google) made it seem like a viable purchase. It is also rumored that Google could have never built a site like this due to the large quantity of unlicensed media. It took a smaller company (who has no money to be sued) to start the online video revolution, get it critical mass where it is profitable and then look for a buyout by a bigger corp.</w:t>
      </w:r>
    </w:p>
    <w:p w:rsidR="00A709CB" w:rsidRDefault="00A709CB" w:rsidP="00A709CB">
      <w:pPr>
        <w:spacing w:before="100" w:beforeAutospacing="1" w:after="100" w:afterAutospacing="1"/>
        <w:ind w:left="0"/>
        <w:rPr>
          <w:rFonts w:cs="Arial"/>
          <w:b/>
        </w:rPr>
      </w:pPr>
      <w:r w:rsidRPr="00A709CB">
        <w:rPr>
          <w:rFonts w:cs="Arial"/>
          <w:b/>
        </w:rPr>
        <w:t>How does Next2Friends Differentiate and Why Use Next2Friends?</w:t>
      </w:r>
    </w:p>
    <w:p w:rsidR="00A709CB" w:rsidRDefault="00A709CB" w:rsidP="00A709CB">
      <w:pPr>
        <w:spacing w:before="100" w:beforeAutospacing="1" w:after="100" w:afterAutospacing="1"/>
        <w:ind w:left="0"/>
        <w:rPr>
          <w:ins w:id="184" w:author=" " w:date="2007-07-26T20:04:00Z"/>
          <w:rFonts w:cs="Arial"/>
          <w:b/>
        </w:rPr>
      </w:pPr>
      <w:r>
        <w:rPr>
          <w:rFonts w:cs="Arial"/>
          <w:b/>
          <w:highlight w:val="yellow"/>
        </w:rPr>
        <w:t>Anthony</w:t>
      </w:r>
      <w:r w:rsidRPr="00A709CB">
        <w:rPr>
          <w:rFonts w:cs="Arial"/>
          <w:b/>
          <w:highlight w:val="yellow"/>
        </w:rPr>
        <w:t xml:space="preserve"> Please enter text</w:t>
      </w:r>
    </w:p>
    <w:p w:rsidR="007C5C11" w:rsidRPr="00FD29A0" w:rsidRDefault="007C5C11" w:rsidP="007C5C11">
      <w:pPr>
        <w:pStyle w:val="NormalWeb"/>
        <w:rPr>
          <w:ins w:id="185" w:author=" " w:date="2007-07-26T20:05:00Z"/>
          <w:rFonts w:ascii="Arial" w:hAnsi="Arial" w:cs="Arial"/>
          <w:color w:val="000000" w:themeColor="text1"/>
          <w:sz w:val="20"/>
          <w:szCs w:val="20"/>
        </w:rPr>
      </w:pPr>
      <w:ins w:id="186" w:author=" " w:date="2007-07-26T20:05:00Z">
        <w:r w:rsidRPr="00FD29A0">
          <w:rPr>
            <w:rFonts w:ascii="Arial" w:hAnsi="Arial" w:cs="Arial"/>
            <w:b/>
            <w:color w:val="000000" w:themeColor="text1"/>
            <w:sz w:val="20"/>
            <w:szCs w:val="20"/>
          </w:rPr>
          <w:t>How Does Next2Friends Differentiate?</w:t>
        </w:r>
      </w:ins>
    </w:p>
    <w:p w:rsidR="007C5C11" w:rsidRPr="00FD29A0" w:rsidRDefault="007C5C11" w:rsidP="008F360C">
      <w:pPr>
        <w:pStyle w:val="NormalWeb"/>
        <w:numPr>
          <w:ilvl w:val="0"/>
          <w:numId w:val="25"/>
        </w:numPr>
        <w:rPr>
          <w:ins w:id="187" w:author=" " w:date="2007-07-26T20:05:00Z"/>
          <w:rFonts w:ascii="Arial" w:hAnsi="Arial" w:cs="Arial"/>
          <w:color w:val="000000" w:themeColor="text1"/>
          <w:sz w:val="20"/>
          <w:szCs w:val="20"/>
        </w:rPr>
        <w:pPrChange w:id="188" w:author=" " w:date="2007-07-26T20:22:00Z">
          <w:pPr>
            <w:pStyle w:val="NormalWeb"/>
            <w:numPr>
              <w:numId w:val="85"/>
            </w:numPr>
            <w:tabs>
              <w:tab w:val="num" w:pos="360"/>
            </w:tabs>
          </w:pPr>
        </w:pPrChange>
      </w:pPr>
      <w:ins w:id="189" w:author=" " w:date="2007-07-26T20:05:00Z">
        <w:r w:rsidRPr="00FD29A0">
          <w:rPr>
            <w:rFonts w:ascii="Arial" w:hAnsi="Arial" w:cs="Arial"/>
            <w:color w:val="000000" w:themeColor="text1"/>
            <w:sz w:val="20"/>
            <w:szCs w:val="20"/>
          </w:rPr>
          <w:t>YouTube only allows videos to be uploaded or streamed via a webcam for later viewing. The Next2Friends service allows videos to be viewed in real time.</w:t>
        </w:r>
      </w:ins>
    </w:p>
    <w:p w:rsidR="007C5C11" w:rsidRPr="00FD29A0" w:rsidRDefault="007C5C11" w:rsidP="008F360C">
      <w:pPr>
        <w:pStyle w:val="NormalWeb"/>
        <w:numPr>
          <w:ilvl w:val="0"/>
          <w:numId w:val="25"/>
        </w:numPr>
        <w:rPr>
          <w:ins w:id="190" w:author=" " w:date="2007-07-26T20:05:00Z"/>
          <w:rFonts w:ascii="Arial" w:hAnsi="Arial" w:cs="Arial"/>
          <w:color w:val="000000" w:themeColor="text1"/>
          <w:sz w:val="20"/>
          <w:szCs w:val="20"/>
        </w:rPr>
        <w:pPrChange w:id="191" w:author=" " w:date="2007-07-26T20:22:00Z">
          <w:pPr>
            <w:pStyle w:val="NormalWeb"/>
            <w:numPr>
              <w:numId w:val="85"/>
            </w:numPr>
            <w:tabs>
              <w:tab w:val="num" w:pos="360"/>
            </w:tabs>
          </w:pPr>
        </w:pPrChange>
      </w:pPr>
      <w:ins w:id="192" w:author=" " w:date="2007-07-26T20:05:00Z">
        <w:r w:rsidRPr="00FD29A0">
          <w:rPr>
            <w:rFonts w:ascii="Arial" w:hAnsi="Arial" w:cs="Arial"/>
            <w:color w:val="000000" w:themeColor="text1"/>
            <w:sz w:val="20"/>
            <w:szCs w:val="20"/>
          </w:rPr>
          <w:t>YouTube does not facilitate mobile phones so members cannot stream directly off their video devices if working away from their PC.</w:t>
        </w:r>
      </w:ins>
    </w:p>
    <w:p w:rsidR="007C5C11" w:rsidRPr="00FD29A0" w:rsidRDefault="007C5C11" w:rsidP="008F360C">
      <w:pPr>
        <w:pStyle w:val="NormalWeb"/>
        <w:numPr>
          <w:ilvl w:val="0"/>
          <w:numId w:val="25"/>
        </w:numPr>
        <w:rPr>
          <w:ins w:id="193" w:author=" " w:date="2007-07-26T20:05:00Z"/>
          <w:rFonts w:ascii="Arial" w:hAnsi="Arial" w:cs="Arial"/>
          <w:color w:val="000000" w:themeColor="text1"/>
          <w:sz w:val="20"/>
          <w:szCs w:val="20"/>
        </w:rPr>
        <w:pPrChange w:id="194" w:author=" " w:date="2007-07-26T20:22:00Z">
          <w:pPr>
            <w:pStyle w:val="NormalWeb"/>
            <w:numPr>
              <w:numId w:val="85"/>
            </w:numPr>
            <w:tabs>
              <w:tab w:val="num" w:pos="360"/>
            </w:tabs>
          </w:pPr>
        </w:pPrChange>
      </w:pPr>
      <w:ins w:id="195" w:author=" " w:date="2007-07-26T20:05:00Z">
        <w:r w:rsidRPr="00FD29A0">
          <w:rPr>
            <w:rFonts w:ascii="Arial" w:hAnsi="Arial" w:cs="Arial"/>
            <w:color w:val="000000" w:themeColor="text1"/>
            <w:sz w:val="20"/>
            <w:szCs w:val="20"/>
          </w:rPr>
          <w:t>Next2friends members are able to post videos and photos. Personals.Yahoo is simple a chat exchange system</w:t>
        </w:r>
      </w:ins>
    </w:p>
    <w:p w:rsidR="007C5C11" w:rsidRPr="00FD29A0" w:rsidRDefault="007C5C11" w:rsidP="008F360C">
      <w:pPr>
        <w:pStyle w:val="NormalWeb"/>
        <w:numPr>
          <w:ilvl w:val="0"/>
          <w:numId w:val="25"/>
        </w:numPr>
        <w:rPr>
          <w:ins w:id="196" w:author=" " w:date="2007-07-26T20:05:00Z"/>
          <w:rFonts w:ascii="Arial" w:hAnsi="Arial" w:cs="Arial"/>
          <w:color w:val="000000" w:themeColor="text1"/>
          <w:sz w:val="20"/>
          <w:szCs w:val="20"/>
        </w:rPr>
        <w:pPrChange w:id="197" w:author=" " w:date="2007-07-26T20:22:00Z">
          <w:pPr>
            <w:pStyle w:val="NormalWeb"/>
            <w:numPr>
              <w:numId w:val="85"/>
            </w:numPr>
            <w:tabs>
              <w:tab w:val="num" w:pos="360"/>
            </w:tabs>
          </w:pPr>
        </w:pPrChange>
      </w:pPr>
      <w:ins w:id="198" w:author=" " w:date="2007-07-26T20:05:00Z">
        <w:r w:rsidRPr="00FD29A0">
          <w:rPr>
            <w:rFonts w:ascii="Arial" w:hAnsi="Arial" w:cs="Arial"/>
            <w:color w:val="000000" w:themeColor="text1"/>
            <w:sz w:val="20"/>
            <w:szCs w:val="20"/>
          </w:rPr>
          <w:t>YouTube does not allow have a friend matching system to meet new people</w:t>
        </w:r>
      </w:ins>
    </w:p>
    <w:p w:rsidR="007C5C11" w:rsidRPr="00A709CB" w:rsidRDefault="007C5C11" w:rsidP="00A709CB">
      <w:pPr>
        <w:spacing w:before="100" w:beforeAutospacing="1" w:after="100" w:afterAutospacing="1"/>
        <w:ind w:left="0"/>
        <w:rPr>
          <w:rFonts w:cs="Arial"/>
          <w:b/>
        </w:rPr>
      </w:pPr>
    </w:p>
    <w:p w:rsidR="002073D5" w:rsidRPr="00A709CB" w:rsidRDefault="002073D5" w:rsidP="00A709CB">
      <w:pPr>
        <w:ind w:left="0"/>
        <w:rPr>
          <w:rFonts w:cs="Arial"/>
          <w:b/>
          <w:u w:val="single"/>
        </w:rPr>
      </w:pPr>
      <w:r w:rsidRPr="00A709CB">
        <w:rPr>
          <w:rFonts w:cs="Arial"/>
          <w:b/>
          <w:u w:val="single"/>
        </w:rPr>
        <w:t>MySpace.com - est. 2005</w:t>
      </w:r>
    </w:p>
    <w:p w:rsidR="002073D5" w:rsidRPr="00A709CB" w:rsidRDefault="002073D5" w:rsidP="00A709CB">
      <w:pPr>
        <w:spacing w:before="100" w:beforeAutospacing="1" w:after="100" w:afterAutospacing="1"/>
        <w:ind w:left="0"/>
        <w:rPr>
          <w:rFonts w:cs="Arial"/>
          <w:b/>
          <w:bCs/>
        </w:rPr>
      </w:pPr>
      <w:r w:rsidRPr="00A709CB">
        <w:rPr>
          <w:rFonts w:cs="Arial"/>
          <w:b/>
          <w:bCs/>
        </w:rPr>
        <w:t>Who bought whom when and for how much?</w:t>
      </w:r>
    </w:p>
    <w:p w:rsidR="002073D5" w:rsidRPr="00A709CB" w:rsidRDefault="002073D5" w:rsidP="00A709CB">
      <w:pPr>
        <w:spacing w:before="100" w:beforeAutospacing="1" w:after="100" w:afterAutospacing="1"/>
        <w:ind w:left="0"/>
        <w:rPr>
          <w:rFonts w:cs="Arial"/>
        </w:rPr>
      </w:pPr>
      <w:r w:rsidRPr="00A709CB">
        <w:rPr>
          <w:rFonts w:cs="Arial"/>
        </w:rPr>
        <w:t>MySpace.com was acquired by News Corp (Fox) in November 2006 for £$580 Million Cash</w:t>
      </w:r>
    </w:p>
    <w:p w:rsidR="002073D5" w:rsidRDefault="002073D5" w:rsidP="00A709CB">
      <w:pPr>
        <w:spacing w:before="100" w:beforeAutospacing="1" w:after="100" w:afterAutospacing="1"/>
        <w:ind w:left="0"/>
        <w:rPr>
          <w:ins w:id="199" w:author=" " w:date="2007-07-26T20:09:00Z"/>
          <w:rFonts w:cs="Arial"/>
          <w:b/>
        </w:rPr>
      </w:pPr>
      <w:r w:rsidRPr="00A709CB">
        <w:rPr>
          <w:rFonts w:cs="Arial"/>
          <w:b/>
          <w:bCs/>
        </w:rPr>
        <w:lastRenderedPageBreak/>
        <w:t xml:space="preserve">What were the revenues of the target company when they were acquired </w:t>
      </w:r>
      <w:r w:rsidRPr="00A709CB">
        <w:rPr>
          <w:rFonts w:cs="Arial"/>
          <w:b/>
          <w:bCs/>
        </w:rPr>
        <w:br/>
      </w:r>
      <w:r w:rsidRPr="00A709CB">
        <w:rPr>
          <w:rFonts w:cs="Arial"/>
          <w:b/>
          <w:bCs/>
        </w:rPr>
        <w:br/>
      </w:r>
      <w:r w:rsidRPr="00A709CB">
        <w:rPr>
          <w:rFonts w:cs="Arial"/>
        </w:rPr>
        <w:t xml:space="preserve">Music distribution and advertising space </w:t>
      </w:r>
      <w:r w:rsidR="00346687">
        <w:rPr>
          <w:rFonts w:cs="Arial"/>
          <w:b/>
          <w:highlight w:val="yellow"/>
        </w:rPr>
        <w:t>Anthony</w:t>
      </w:r>
      <w:r w:rsidR="00346687" w:rsidRPr="00A709CB">
        <w:rPr>
          <w:rFonts w:cs="Arial"/>
          <w:b/>
          <w:highlight w:val="yellow"/>
        </w:rPr>
        <w:t xml:space="preserve"> Please enter text</w:t>
      </w:r>
    </w:p>
    <w:p w:rsidR="009C04BF" w:rsidRDefault="009D73E1" w:rsidP="00A709CB">
      <w:pPr>
        <w:spacing w:before="100" w:beforeAutospacing="1" w:after="100" w:afterAutospacing="1"/>
        <w:ind w:left="0"/>
        <w:rPr>
          <w:ins w:id="200" w:author=" " w:date="2007-07-26T20:08:00Z"/>
          <w:rFonts w:cs="Arial"/>
          <w:b/>
        </w:rPr>
      </w:pPr>
      <w:ins w:id="201" w:author=" " w:date="2007-07-26T20:09:00Z">
        <w:r w:rsidRPr="00A709CB">
          <w:rPr>
            <w:rFonts w:cs="Arial"/>
          </w:rPr>
          <w:t>Music distribution and advertising space</w:t>
        </w:r>
        <w:r>
          <w:rPr>
            <w:rFonts w:cs="Arial"/>
          </w:rPr>
          <w:t xml:space="preserve"> driven from banner advertising </w:t>
        </w:r>
      </w:ins>
      <w:ins w:id="202" w:author=" " w:date="2007-07-26T20:13:00Z">
        <w:r>
          <w:rPr>
            <w:rFonts w:cs="Arial"/>
          </w:rPr>
          <w:t>through massive member</w:t>
        </w:r>
      </w:ins>
      <w:ins w:id="203" w:author=" " w:date="2007-07-26T20:14:00Z">
        <w:r>
          <w:rPr>
            <w:rFonts w:cs="Arial"/>
          </w:rPr>
          <w:t>ship</w:t>
        </w:r>
      </w:ins>
      <w:ins w:id="204" w:author=" " w:date="2007-07-26T20:13:00Z">
        <w:r>
          <w:rPr>
            <w:rFonts w:cs="Arial"/>
          </w:rPr>
          <w:t xml:space="preserve"> base</w:t>
        </w:r>
      </w:ins>
    </w:p>
    <w:p w:rsidR="009C04BF" w:rsidRDefault="009C04BF" w:rsidP="00A709CB">
      <w:pPr>
        <w:spacing w:before="100" w:beforeAutospacing="1" w:after="100" w:afterAutospacing="1"/>
        <w:ind w:left="0"/>
        <w:rPr>
          <w:ins w:id="205" w:author=" " w:date="2007-07-26T20:10:00Z"/>
          <w:rFonts w:cs="Arial"/>
          <w:b/>
        </w:rPr>
      </w:pPr>
      <w:ins w:id="206" w:author=" " w:date="2007-07-26T20:08:00Z">
        <w:r>
          <w:rPr>
            <w:rFonts w:cs="Arial"/>
            <w:b/>
          </w:rPr>
          <w:t>Myspace is expected to do $1 Billion in revenue in 2007</w:t>
        </w:r>
      </w:ins>
      <w:ins w:id="207" w:author=" " w:date="2007-07-26T20:09:00Z">
        <w:r>
          <w:rPr>
            <w:rFonts w:cs="Arial"/>
            <w:b/>
          </w:rPr>
          <w:t xml:space="preserve"> (Forbes)</w:t>
        </w:r>
      </w:ins>
    </w:p>
    <w:p w:rsidR="009D73E1" w:rsidRDefault="009D73E1" w:rsidP="00A709CB">
      <w:pPr>
        <w:spacing w:before="100" w:beforeAutospacing="1" w:after="100" w:afterAutospacing="1"/>
        <w:ind w:left="0"/>
        <w:rPr>
          <w:ins w:id="208" w:author=" " w:date="2007-07-26T20:06:00Z"/>
          <w:rFonts w:cs="Arial"/>
          <w:b/>
        </w:rPr>
      </w:pPr>
      <w:ins w:id="209" w:author=" " w:date="2007-07-26T20:14:00Z">
        <w:r>
          <w:rPr>
            <w:rFonts w:cs="Arial"/>
            <w:b/>
          </w:rPr>
          <w:t xml:space="preserve">In line to </w:t>
        </w:r>
        <w:r>
          <w:rPr>
            <w:rFonts w:cs="Arial"/>
            <w:b/>
          </w:rPr>
          <w:t>distribute</w:t>
        </w:r>
        <w:r>
          <w:rPr>
            <w:rFonts w:cs="Arial"/>
            <w:b/>
          </w:rPr>
          <w:t xml:space="preserve"> music for unsigned bands</w:t>
        </w:r>
      </w:ins>
    </w:p>
    <w:p w:rsidR="007C5C11" w:rsidRPr="00346687" w:rsidRDefault="007C5C11" w:rsidP="00A709CB">
      <w:pPr>
        <w:spacing w:before="100" w:beforeAutospacing="1" w:after="100" w:afterAutospacing="1"/>
        <w:ind w:left="0"/>
        <w:rPr>
          <w:rFonts w:cs="Arial"/>
          <w:b/>
        </w:rPr>
      </w:pPr>
    </w:p>
    <w:p w:rsidR="002073D5" w:rsidRPr="00A709CB" w:rsidRDefault="002073D5" w:rsidP="00A709CB">
      <w:pPr>
        <w:spacing w:before="100" w:beforeAutospacing="1" w:after="100" w:afterAutospacing="1"/>
        <w:ind w:left="0"/>
        <w:rPr>
          <w:rFonts w:cs="Arial"/>
          <w:b/>
          <w:bCs/>
        </w:rPr>
      </w:pPr>
      <w:r w:rsidRPr="00A709CB">
        <w:rPr>
          <w:rFonts w:cs="Arial"/>
          <w:b/>
          <w:bCs/>
        </w:rPr>
        <w:t>What fuelled the acquisition?</w:t>
      </w:r>
    </w:p>
    <w:p w:rsidR="002073D5" w:rsidRPr="00A709CB" w:rsidRDefault="002073D5" w:rsidP="00A709CB">
      <w:pPr>
        <w:spacing w:before="100" w:beforeAutospacing="1" w:after="100" w:afterAutospacing="1"/>
        <w:ind w:left="0"/>
        <w:rPr>
          <w:rFonts w:cs="Arial"/>
        </w:rPr>
      </w:pPr>
      <w:r w:rsidRPr="00A709CB">
        <w:rPr>
          <w:rFonts w:cs="Arial"/>
        </w:rPr>
        <w:t>News Corp:</w:t>
      </w:r>
    </w:p>
    <w:p w:rsidR="002073D5" w:rsidRPr="00A709CB" w:rsidRDefault="002073D5" w:rsidP="00A709CB">
      <w:pPr>
        <w:spacing w:before="100" w:beforeAutospacing="1" w:after="100" w:afterAutospacing="1"/>
        <w:ind w:left="0"/>
        <w:rPr>
          <w:rFonts w:cs="Arial"/>
        </w:rPr>
      </w:pPr>
      <w:r w:rsidRPr="00A709CB">
        <w:rPr>
          <w:rFonts w:cs="Arial"/>
        </w:rPr>
        <w:t xml:space="preserve">"Interix’s (owners of MySpace.com) brands, such as MySpace.com, are some of the web's hottest properties and resonate with the same audiences that are most attracted to Fox's news, sports and entertainment offerings. </w:t>
      </w:r>
    </w:p>
    <w:p w:rsidR="002073D5" w:rsidRPr="00A709CB" w:rsidRDefault="002073D5" w:rsidP="00A709CB">
      <w:pPr>
        <w:spacing w:before="100" w:beforeAutospacing="1" w:after="100" w:afterAutospacing="1"/>
        <w:ind w:left="0"/>
        <w:rPr>
          <w:rFonts w:cs="Arial"/>
        </w:rPr>
      </w:pPr>
      <w:r w:rsidRPr="00A709CB">
        <w:rPr>
          <w:rFonts w:cs="Arial"/>
        </w:rPr>
        <w:t>We see a great opportunity to combine the popularity of Interix’s sites, particularly MySpace, with our existing online assets to provide a richer experience for today's Internet users."</w:t>
      </w:r>
    </w:p>
    <w:p w:rsidR="002073D5" w:rsidRPr="00A709CB" w:rsidRDefault="002073D5" w:rsidP="00A709CB">
      <w:pPr>
        <w:spacing w:before="100" w:beforeAutospacing="1" w:after="100" w:afterAutospacing="1"/>
        <w:ind w:left="0"/>
        <w:rPr>
          <w:rFonts w:cs="Arial"/>
        </w:rPr>
      </w:pPr>
      <w:r w:rsidRPr="00A709CB">
        <w:rPr>
          <w:rFonts w:cs="Arial"/>
        </w:rPr>
        <w:t>Since the acquisition, 2005 quote:</w:t>
      </w:r>
    </w:p>
    <w:p w:rsidR="002073D5" w:rsidRPr="00A709CB" w:rsidRDefault="002073D5" w:rsidP="00A709CB">
      <w:pPr>
        <w:spacing w:before="100" w:beforeAutospacing="1" w:after="100" w:afterAutospacing="1"/>
        <w:ind w:left="0"/>
        <w:rPr>
          <w:rFonts w:cs="Arial"/>
        </w:rPr>
      </w:pPr>
      <w:r w:rsidRPr="00A709CB">
        <w:rPr>
          <w:rFonts w:cs="Arial"/>
        </w:rPr>
        <w:t>The site's growth, which leveled off during the summer, has picked up again. In October, the site logged 24.2 million unique users, up 12% from 21.6 million in September, according to a new report from researcher comScore Networks. A copy of the report, which is scheduled to be officially released to the public later this month, was provided to Business Week Online. The number of unique visitors was roughly flat at 21 million in July, August and September.</w:t>
      </w:r>
    </w:p>
    <w:p w:rsidR="00A709CB" w:rsidRDefault="00A709CB" w:rsidP="00A709CB">
      <w:pPr>
        <w:spacing w:before="100" w:beforeAutospacing="1" w:after="100" w:afterAutospacing="1"/>
        <w:ind w:left="0"/>
        <w:rPr>
          <w:rFonts w:cs="Arial"/>
          <w:b/>
        </w:rPr>
      </w:pPr>
      <w:r w:rsidRPr="00A709CB">
        <w:rPr>
          <w:rFonts w:cs="Arial"/>
          <w:b/>
        </w:rPr>
        <w:t>How does Next2Friends Differentiate and Why Use Next2Friends?</w:t>
      </w:r>
    </w:p>
    <w:p w:rsidR="00A709CB" w:rsidRDefault="00A709CB" w:rsidP="00A709CB">
      <w:pPr>
        <w:spacing w:before="100" w:beforeAutospacing="1" w:after="100" w:afterAutospacing="1"/>
        <w:ind w:left="0"/>
        <w:rPr>
          <w:ins w:id="210" w:author=" " w:date="2007-07-26T20:15:00Z"/>
          <w:rFonts w:cs="Arial"/>
          <w:b/>
        </w:rPr>
      </w:pPr>
      <w:r>
        <w:rPr>
          <w:rFonts w:cs="Arial"/>
          <w:b/>
          <w:highlight w:val="yellow"/>
        </w:rPr>
        <w:t>Anthony</w:t>
      </w:r>
      <w:r w:rsidRPr="00A709CB">
        <w:rPr>
          <w:rFonts w:cs="Arial"/>
          <w:b/>
          <w:highlight w:val="yellow"/>
        </w:rPr>
        <w:t xml:space="preserve"> Please enter text</w:t>
      </w:r>
    </w:p>
    <w:p w:rsidR="00515549" w:rsidRDefault="00515549" w:rsidP="008F360C">
      <w:pPr>
        <w:pStyle w:val="NormalWeb"/>
        <w:numPr>
          <w:ilvl w:val="0"/>
          <w:numId w:val="26"/>
        </w:numPr>
        <w:rPr>
          <w:ins w:id="211" w:author=" " w:date="2007-07-26T20:15:00Z"/>
          <w:color w:val="000000" w:themeColor="text1"/>
        </w:rPr>
        <w:pPrChange w:id="212" w:author=" " w:date="2007-07-26T20:22:00Z">
          <w:pPr>
            <w:pStyle w:val="NormalWeb"/>
            <w:numPr>
              <w:numId w:val="86"/>
            </w:numPr>
            <w:tabs>
              <w:tab w:val="num" w:pos="360"/>
            </w:tabs>
            <w:ind w:left="720" w:hanging="360"/>
          </w:pPr>
        </w:pPrChange>
      </w:pPr>
      <w:ins w:id="213" w:author=" " w:date="2007-07-26T20:16:00Z">
        <w:r>
          <w:rPr>
            <w:color w:val="000000" w:themeColor="text1"/>
          </w:rPr>
          <w:t>MySpace</w:t>
        </w:r>
      </w:ins>
      <w:ins w:id="214" w:author=" " w:date="2007-07-26T20:15:00Z">
        <w:r>
          <w:rPr>
            <w:color w:val="000000" w:themeColor="text1"/>
          </w:rPr>
          <w:t xml:space="preserve"> </w:t>
        </w:r>
        <w:r>
          <w:rPr>
            <w:color w:val="000000" w:themeColor="text1"/>
          </w:rPr>
          <w:t xml:space="preserve">Does not allow members videos or </w:t>
        </w:r>
        <w:r>
          <w:rPr>
            <w:color w:val="000000" w:themeColor="text1"/>
          </w:rPr>
          <w:t>photos</w:t>
        </w:r>
        <w:r>
          <w:rPr>
            <w:color w:val="000000" w:themeColor="text1"/>
          </w:rPr>
          <w:t xml:space="preserve"> to be uploaded. </w:t>
        </w:r>
        <w:r>
          <w:rPr>
            <w:color w:val="000000" w:themeColor="text1"/>
          </w:rPr>
          <w:t xml:space="preserve">The Next2Friends service </w:t>
        </w:r>
        <w:r>
          <w:rPr>
            <w:color w:val="000000" w:themeColor="text1"/>
          </w:rPr>
          <w:t xml:space="preserve">does this and also </w:t>
        </w:r>
        <w:r>
          <w:rPr>
            <w:color w:val="000000" w:themeColor="text1"/>
          </w:rPr>
          <w:t>allows videos to be viewed in real time.</w:t>
        </w:r>
      </w:ins>
    </w:p>
    <w:p w:rsidR="00515549" w:rsidRDefault="00515549" w:rsidP="008F360C">
      <w:pPr>
        <w:pStyle w:val="NormalWeb"/>
        <w:numPr>
          <w:ilvl w:val="0"/>
          <w:numId w:val="26"/>
        </w:numPr>
        <w:rPr>
          <w:ins w:id="215" w:author=" " w:date="2007-07-26T20:17:00Z"/>
          <w:color w:val="000000" w:themeColor="text1"/>
        </w:rPr>
        <w:pPrChange w:id="216" w:author=" " w:date="2007-07-26T20:22:00Z">
          <w:pPr>
            <w:pStyle w:val="NormalWeb"/>
            <w:numPr>
              <w:numId w:val="86"/>
            </w:numPr>
            <w:tabs>
              <w:tab w:val="num" w:pos="360"/>
            </w:tabs>
          </w:pPr>
        </w:pPrChange>
      </w:pPr>
      <w:ins w:id="217" w:author=" " w:date="2007-07-26T20:16:00Z">
        <w:r>
          <w:rPr>
            <w:color w:val="000000" w:themeColor="text1"/>
          </w:rPr>
          <w:t>MySpace</w:t>
        </w:r>
        <w:r>
          <w:rPr>
            <w:color w:val="000000" w:themeColor="text1"/>
          </w:rPr>
          <w:t>’</w:t>
        </w:r>
        <w:r>
          <w:rPr>
            <w:color w:val="000000" w:themeColor="text1"/>
          </w:rPr>
          <w:t>s</w:t>
        </w:r>
        <w:r>
          <w:rPr>
            <w:color w:val="000000" w:themeColor="text1"/>
          </w:rPr>
          <w:t xml:space="preserve"> </w:t>
        </w:r>
      </w:ins>
      <w:ins w:id="218" w:author=" " w:date="2007-07-26T20:15:00Z">
        <w:r>
          <w:rPr>
            <w:color w:val="000000" w:themeColor="text1"/>
          </w:rPr>
          <w:t xml:space="preserve">friend matching system </w:t>
        </w:r>
      </w:ins>
      <w:ins w:id="219" w:author=" " w:date="2007-07-26T20:16:00Z">
        <w:r>
          <w:rPr>
            <w:color w:val="000000" w:themeColor="text1"/>
          </w:rPr>
          <w:t xml:space="preserve">is very basic and doesn not uzitile </w:t>
        </w:r>
        <w:r>
          <w:rPr>
            <w:color w:val="000000" w:themeColor="text1"/>
          </w:rPr>
          <w:t>Bluetooth</w:t>
        </w:r>
        <w:r>
          <w:rPr>
            <w:color w:val="000000" w:themeColor="text1"/>
          </w:rPr>
          <w:t xml:space="preserve"> proximity technolo</w:t>
        </w:r>
      </w:ins>
      <w:ins w:id="220" w:author=" " w:date="2007-07-26T20:17:00Z">
        <w:r>
          <w:rPr>
            <w:color w:val="000000" w:themeColor="text1"/>
          </w:rPr>
          <w:t>gies</w:t>
        </w:r>
      </w:ins>
    </w:p>
    <w:p w:rsidR="00515549" w:rsidRDefault="00515549" w:rsidP="008F360C">
      <w:pPr>
        <w:pStyle w:val="NormalWeb"/>
        <w:numPr>
          <w:ilvl w:val="0"/>
          <w:numId w:val="26"/>
        </w:numPr>
        <w:rPr>
          <w:ins w:id="221" w:author=" " w:date="2007-07-26T20:15:00Z"/>
          <w:color w:val="000000" w:themeColor="text1"/>
        </w:rPr>
        <w:pPrChange w:id="222" w:author=" " w:date="2007-07-26T20:22:00Z">
          <w:pPr>
            <w:pStyle w:val="NormalWeb"/>
            <w:numPr>
              <w:numId w:val="86"/>
            </w:numPr>
            <w:tabs>
              <w:tab w:val="num" w:pos="360"/>
            </w:tabs>
            <w:ind w:left="720" w:hanging="360"/>
          </w:pPr>
        </w:pPrChange>
      </w:pPr>
      <w:ins w:id="223" w:author=" " w:date="2007-07-26T20:17:00Z">
        <w:r>
          <w:rPr>
            <w:color w:val="000000" w:themeColor="text1"/>
          </w:rPr>
          <w:t>MySpace does not have a revenue share program. Next2Friends shared revenue system encourages users to produce high quality content</w:t>
        </w:r>
      </w:ins>
    </w:p>
    <w:p w:rsidR="00515549" w:rsidRPr="00A709CB" w:rsidRDefault="00515549" w:rsidP="00A709CB">
      <w:pPr>
        <w:spacing w:before="100" w:beforeAutospacing="1" w:after="100" w:afterAutospacing="1"/>
        <w:ind w:left="0"/>
        <w:rPr>
          <w:rFonts w:cs="Arial"/>
          <w:b/>
        </w:rPr>
      </w:pPr>
    </w:p>
    <w:p w:rsidR="002073D5" w:rsidRPr="00A709CB" w:rsidRDefault="002073D5" w:rsidP="00A709CB">
      <w:pPr>
        <w:ind w:left="0"/>
        <w:rPr>
          <w:b/>
          <w:u w:val="single"/>
        </w:rPr>
      </w:pPr>
      <w:r w:rsidRPr="00A709CB">
        <w:rPr>
          <w:b/>
          <w:u w:val="single"/>
        </w:rPr>
        <w:t>Match.com - est. 2005</w:t>
      </w:r>
    </w:p>
    <w:p w:rsidR="002073D5" w:rsidRPr="00A709CB" w:rsidRDefault="002073D5" w:rsidP="00A709CB">
      <w:pPr>
        <w:spacing w:before="100" w:beforeAutospacing="1" w:after="100" w:afterAutospacing="1"/>
        <w:ind w:left="0"/>
        <w:rPr>
          <w:rFonts w:cs="Arial"/>
          <w:b/>
          <w:bCs/>
        </w:rPr>
      </w:pPr>
      <w:r w:rsidRPr="00A709CB">
        <w:rPr>
          <w:rFonts w:cs="Arial"/>
          <w:b/>
          <w:bCs/>
        </w:rPr>
        <w:t>Who bought whom when and for how much?</w:t>
      </w:r>
    </w:p>
    <w:p w:rsidR="002073D5" w:rsidRPr="00A709CB" w:rsidRDefault="002073D5" w:rsidP="00A709CB">
      <w:pPr>
        <w:spacing w:before="100" w:beforeAutospacing="1" w:after="100" w:afterAutospacing="1"/>
        <w:ind w:left="0"/>
        <w:rPr>
          <w:rFonts w:cs="Arial"/>
        </w:rPr>
      </w:pPr>
      <w:r w:rsidRPr="00A709CB">
        <w:rPr>
          <w:rFonts w:cs="Arial"/>
        </w:rPr>
        <w:lastRenderedPageBreak/>
        <w:t>Match.com was acquired for $249 million by Interactive Corp.</w:t>
      </w:r>
    </w:p>
    <w:p w:rsidR="002073D5" w:rsidRPr="00A709CB" w:rsidRDefault="002073D5" w:rsidP="00A709CB">
      <w:pPr>
        <w:spacing w:before="100" w:beforeAutospacing="1" w:after="100" w:afterAutospacing="1"/>
        <w:ind w:left="0"/>
        <w:rPr>
          <w:rFonts w:cs="Arial"/>
          <w:b/>
          <w:bCs/>
        </w:rPr>
      </w:pPr>
      <w:r w:rsidRPr="00A709CB">
        <w:rPr>
          <w:rFonts w:cs="Arial"/>
          <w:b/>
          <w:bCs/>
        </w:rPr>
        <w:t xml:space="preserve">What were the revenues of the target company when they were acquired </w:t>
      </w:r>
    </w:p>
    <w:p w:rsidR="002073D5" w:rsidRPr="00346687" w:rsidRDefault="002073D5" w:rsidP="00A709CB">
      <w:pPr>
        <w:spacing w:before="100" w:beforeAutospacing="1" w:after="100" w:afterAutospacing="1"/>
        <w:ind w:left="0"/>
        <w:rPr>
          <w:rFonts w:cs="Arial"/>
          <w:b/>
        </w:rPr>
      </w:pPr>
      <w:r w:rsidRPr="00A709CB">
        <w:rPr>
          <w:rFonts w:cs="Arial"/>
        </w:rPr>
        <w:t>Member Subscriptions</w:t>
      </w:r>
      <w:r w:rsidR="00346687">
        <w:rPr>
          <w:rFonts w:cs="Arial"/>
          <w:b/>
        </w:rPr>
        <w:t xml:space="preserve"> </w:t>
      </w:r>
      <w:r w:rsidR="00346687" w:rsidRPr="00A709CB">
        <w:rPr>
          <w:rFonts w:cs="Arial"/>
        </w:rPr>
        <w:t>generated $49.2 million in revenue and $16.5 million in EBITDA</w:t>
      </w:r>
    </w:p>
    <w:p w:rsidR="002073D5" w:rsidRPr="00A709CB" w:rsidRDefault="002073D5" w:rsidP="00A709CB">
      <w:pPr>
        <w:spacing w:before="100" w:beforeAutospacing="1" w:after="100" w:afterAutospacing="1"/>
        <w:ind w:left="0"/>
        <w:rPr>
          <w:rFonts w:cs="Arial"/>
          <w:b/>
          <w:bCs/>
        </w:rPr>
      </w:pPr>
      <w:r w:rsidRPr="00A709CB">
        <w:rPr>
          <w:rFonts w:cs="Arial"/>
          <w:b/>
          <w:bCs/>
        </w:rPr>
        <w:t>What fuelled the acquisition.</w:t>
      </w:r>
    </w:p>
    <w:p w:rsidR="002073D5" w:rsidRPr="00A709CB" w:rsidRDefault="002073D5" w:rsidP="008F360C">
      <w:pPr>
        <w:pStyle w:val="msolistparagraph0"/>
        <w:numPr>
          <w:ilvl w:val="0"/>
          <w:numId w:val="14"/>
        </w:numPr>
        <w:ind w:left="1134" w:hanging="425"/>
        <w:rPr>
          <w:rFonts w:ascii="Arial" w:hAnsi="Arial" w:cs="Arial"/>
          <w:sz w:val="20"/>
          <w:szCs w:val="20"/>
        </w:rPr>
        <w:pPrChange w:id="224" w:author=" " w:date="2007-07-26T20:22:00Z">
          <w:pPr>
            <w:pStyle w:val="msolistparagraph0"/>
            <w:numPr>
              <w:numId w:val="68"/>
            </w:numPr>
            <w:tabs>
              <w:tab w:val="num" w:pos="360"/>
            </w:tabs>
            <w:ind w:left="1134" w:hanging="425"/>
          </w:pPr>
        </w:pPrChange>
      </w:pPr>
      <w:r w:rsidRPr="00A709CB">
        <w:rPr>
          <w:rFonts w:ascii="Arial" w:hAnsi="Arial" w:cs="Arial"/>
          <w:sz w:val="20"/>
          <w:szCs w:val="20"/>
        </w:rPr>
        <w:t xml:space="preserve">During 2001, Match.com generated $49.2 million in revenue and $16.5 million in EBITDA with more than 382,000 paying subscribers at the end of the fourth quarter. </w:t>
      </w:r>
    </w:p>
    <w:p w:rsidR="00346687" w:rsidRPr="00A709CB" w:rsidRDefault="002073D5" w:rsidP="008F360C">
      <w:pPr>
        <w:numPr>
          <w:ilvl w:val="0"/>
          <w:numId w:val="14"/>
        </w:numPr>
        <w:spacing w:before="100" w:beforeAutospacing="1" w:after="100" w:afterAutospacing="1"/>
        <w:ind w:left="1134" w:hanging="425"/>
        <w:rPr>
          <w:rFonts w:cs="Arial"/>
        </w:rPr>
        <w:pPrChange w:id="225" w:author=" " w:date="2007-07-26T20:22:00Z">
          <w:pPr>
            <w:numPr>
              <w:numId w:val="68"/>
            </w:numPr>
            <w:tabs>
              <w:tab w:val="num" w:pos="360"/>
            </w:tabs>
            <w:spacing w:before="100" w:beforeAutospacing="1" w:after="100" w:afterAutospacing="1"/>
            <w:ind w:left="1134" w:hanging="425"/>
          </w:pPr>
        </w:pPrChange>
      </w:pPr>
      <w:r w:rsidRPr="00A709CB">
        <w:rPr>
          <w:rFonts w:cs="Arial"/>
        </w:rPr>
        <w:t>November 2002 - Match.com, launches 25 international local-language dating sites that support local languages and currencies</w:t>
      </w:r>
    </w:p>
    <w:p w:rsidR="002073D5" w:rsidRPr="00A709CB" w:rsidRDefault="002073D5" w:rsidP="008F360C">
      <w:pPr>
        <w:numPr>
          <w:ilvl w:val="0"/>
          <w:numId w:val="14"/>
        </w:numPr>
        <w:spacing w:before="100" w:beforeAutospacing="1" w:after="100" w:afterAutospacing="1"/>
        <w:ind w:left="1134" w:hanging="425"/>
        <w:rPr>
          <w:rStyle w:val="prlatesttext"/>
          <w:rFonts w:cs="Arial"/>
        </w:rPr>
        <w:pPrChange w:id="226" w:author=" " w:date="2007-07-26T20:22:00Z">
          <w:pPr>
            <w:numPr>
              <w:numId w:val="68"/>
            </w:numPr>
            <w:tabs>
              <w:tab w:val="num" w:pos="360"/>
            </w:tabs>
            <w:spacing w:before="100" w:beforeAutospacing="1" w:after="100" w:afterAutospacing="1"/>
            <w:ind w:left="1134" w:hanging="425"/>
          </w:pPr>
        </w:pPrChange>
      </w:pPr>
      <w:r w:rsidRPr="00A709CB">
        <w:rPr>
          <w:rStyle w:val="prlatesttext"/>
          <w:rFonts w:cs="Arial"/>
        </w:rPr>
        <w:t>Match.com is coming off a record year, with revenue of $311.2 million, a 25% increase from 2005.</w:t>
      </w:r>
    </w:p>
    <w:p w:rsidR="00212059" w:rsidRPr="00A709CB" w:rsidRDefault="002073D5" w:rsidP="00A709CB">
      <w:pPr>
        <w:ind w:left="0" w:hanging="284"/>
        <w:jc w:val="both"/>
        <w:rPr>
          <w:rFonts w:cs="Arial"/>
          <w:b/>
        </w:rPr>
      </w:pPr>
      <w:r w:rsidRPr="00A709CB">
        <w:rPr>
          <w:rStyle w:val="prlatesttext"/>
          <w:rFonts w:cs="Arial"/>
        </w:rPr>
        <w:t xml:space="preserve">In 2006, Match.com launched a new site experience and brand campaign in </w:t>
      </w:r>
      <w:smartTag w:uri="urn:schemas-microsoft-com:office:smarttags" w:element="country-region">
        <w:smartTag w:uri="urn:schemas-microsoft-com:office:smarttags" w:element="place">
          <w:r w:rsidRPr="00A709CB">
            <w:rPr>
              <w:rStyle w:val="prlatesttext"/>
              <w:rFonts w:cs="Arial"/>
            </w:rPr>
            <w:t>France</w:t>
          </w:r>
        </w:smartTag>
      </w:smartTag>
      <w:r w:rsidRPr="00A709CB">
        <w:rPr>
          <w:rStyle w:val="prlatesttext"/>
          <w:rFonts w:cs="Arial"/>
        </w:rPr>
        <w:t xml:space="preserve">. Since the </w:t>
      </w:r>
    </w:p>
    <w:p w:rsidR="00212059" w:rsidRDefault="00212059" w:rsidP="00AE089F">
      <w:pPr>
        <w:ind w:left="284" w:hanging="284"/>
        <w:jc w:val="both"/>
        <w:rPr>
          <w:rFonts w:cs="Arial"/>
          <w:b/>
        </w:rPr>
      </w:pPr>
    </w:p>
    <w:p w:rsidR="00A709CB" w:rsidRDefault="00A709CB" w:rsidP="00A709CB">
      <w:pPr>
        <w:spacing w:before="100" w:beforeAutospacing="1" w:after="100" w:afterAutospacing="1"/>
        <w:ind w:left="0"/>
        <w:rPr>
          <w:rFonts w:cs="Arial"/>
          <w:b/>
        </w:rPr>
      </w:pPr>
      <w:r w:rsidRPr="00A709CB">
        <w:rPr>
          <w:rFonts w:cs="Arial"/>
          <w:b/>
        </w:rPr>
        <w:t>How does Next2Friends Differentiate and Why Use Next2Friends?</w:t>
      </w:r>
    </w:p>
    <w:p w:rsidR="00A709CB" w:rsidRDefault="00A709CB" w:rsidP="00A709CB">
      <w:pPr>
        <w:spacing w:before="100" w:beforeAutospacing="1" w:after="100" w:afterAutospacing="1"/>
        <w:ind w:left="0"/>
        <w:rPr>
          <w:ins w:id="227" w:author=" " w:date="2007-07-26T20:18:00Z"/>
          <w:rFonts w:cs="Arial"/>
          <w:b/>
        </w:rPr>
      </w:pPr>
      <w:r>
        <w:rPr>
          <w:rFonts w:cs="Arial"/>
          <w:b/>
          <w:highlight w:val="yellow"/>
        </w:rPr>
        <w:t>Anthony</w:t>
      </w:r>
      <w:r w:rsidRPr="00A709CB">
        <w:rPr>
          <w:rFonts w:cs="Arial"/>
          <w:b/>
          <w:highlight w:val="yellow"/>
        </w:rPr>
        <w:t xml:space="preserve"> Please enter text</w:t>
      </w:r>
    </w:p>
    <w:p w:rsidR="00D73F93" w:rsidRDefault="00D73F93" w:rsidP="008F360C">
      <w:pPr>
        <w:pStyle w:val="NormalWeb"/>
        <w:numPr>
          <w:ilvl w:val="0"/>
          <w:numId w:val="27"/>
        </w:numPr>
        <w:ind w:left="567" w:hanging="141"/>
        <w:rPr>
          <w:ins w:id="228" w:author=" " w:date="2007-07-26T20:18:00Z"/>
          <w:color w:val="000000" w:themeColor="text1"/>
        </w:rPr>
        <w:pPrChange w:id="229" w:author=" " w:date="2007-07-26T20:22:00Z">
          <w:pPr>
            <w:pStyle w:val="NormalWeb"/>
            <w:numPr>
              <w:numId w:val="87"/>
            </w:numPr>
            <w:tabs>
              <w:tab w:val="num" w:pos="360"/>
            </w:tabs>
            <w:ind w:left="720" w:hanging="360"/>
          </w:pPr>
        </w:pPrChange>
      </w:pPr>
      <w:ins w:id="230" w:author=" " w:date="2007-07-26T20:18:00Z">
        <w:r>
          <w:rPr>
            <w:color w:val="000000" w:themeColor="text1"/>
          </w:rPr>
          <w:t>Match is focused on couples and the dating scene whilst next2friends includes all types of people and</w:t>
        </w:r>
        <w:r>
          <w:rPr>
            <w:color w:val="000000" w:themeColor="text1"/>
          </w:rPr>
          <w:tab/>
          <w:t>social interests</w:t>
        </w:r>
      </w:ins>
    </w:p>
    <w:p w:rsidR="00D73F93" w:rsidRDefault="00D73F93" w:rsidP="008F360C">
      <w:pPr>
        <w:pStyle w:val="NormalWeb"/>
        <w:numPr>
          <w:ilvl w:val="0"/>
          <w:numId w:val="27"/>
        </w:numPr>
        <w:ind w:left="426" w:firstLine="0"/>
        <w:rPr>
          <w:ins w:id="231" w:author=" " w:date="2007-07-26T20:18:00Z"/>
          <w:color w:val="000000" w:themeColor="text1"/>
        </w:rPr>
        <w:pPrChange w:id="232" w:author=" " w:date="2007-07-26T20:22:00Z">
          <w:pPr>
            <w:pStyle w:val="NormalWeb"/>
            <w:numPr>
              <w:numId w:val="87"/>
            </w:numPr>
            <w:tabs>
              <w:tab w:val="num" w:pos="360"/>
            </w:tabs>
            <w:ind w:left="720" w:hanging="360"/>
          </w:pPr>
        </w:pPrChange>
      </w:pPr>
      <w:ins w:id="233" w:author=" " w:date="2007-07-26T20:18:00Z">
        <w:r>
          <w:rPr>
            <w:color w:val="000000" w:themeColor="text1"/>
          </w:rPr>
          <w:t xml:space="preserve">Next2friends allows people to meet other that go to the same real life places by Bluetooth tagging </w:t>
        </w:r>
      </w:ins>
    </w:p>
    <w:p w:rsidR="00D73F93" w:rsidRPr="00D70D00" w:rsidRDefault="00D73F93" w:rsidP="008F360C">
      <w:pPr>
        <w:pStyle w:val="NormalWeb"/>
        <w:numPr>
          <w:ilvl w:val="0"/>
          <w:numId w:val="27"/>
        </w:numPr>
        <w:ind w:left="426" w:firstLine="0"/>
        <w:rPr>
          <w:ins w:id="234" w:author=" " w:date="2007-07-26T20:18:00Z"/>
          <w:color w:val="000000" w:themeColor="text1"/>
        </w:rPr>
        <w:pPrChange w:id="235" w:author=" " w:date="2007-07-26T20:22:00Z">
          <w:pPr>
            <w:pStyle w:val="NormalWeb"/>
            <w:numPr>
              <w:numId w:val="87"/>
            </w:numPr>
            <w:tabs>
              <w:tab w:val="num" w:pos="360"/>
            </w:tabs>
            <w:ind w:left="720" w:hanging="360"/>
          </w:pPr>
        </w:pPrChange>
      </w:pPr>
      <w:ins w:id="236" w:author=" " w:date="2007-07-26T20:18:00Z">
        <w:r w:rsidRPr="00D70D00">
          <w:rPr>
            <w:color w:val="000000" w:themeColor="text1"/>
          </w:rPr>
          <w:t xml:space="preserve">Next2friends members are able to post videos and photos. Personals.Yahoo is simple a chat exchange </w:t>
        </w:r>
        <w:r>
          <w:rPr>
            <w:color w:val="000000" w:themeColor="text1"/>
          </w:rPr>
          <w:t xml:space="preserve">    </w:t>
        </w:r>
        <w:r w:rsidRPr="00D70D00">
          <w:rPr>
            <w:color w:val="000000" w:themeColor="text1"/>
          </w:rPr>
          <w:t>system</w:t>
        </w:r>
      </w:ins>
    </w:p>
    <w:p w:rsidR="00D73F93" w:rsidRPr="00A709CB" w:rsidRDefault="00D73F93" w:rsidP="00A709CB">
      <w:pPr>
        <w:spacing w:before="100" w:beforeAutospacing="1" w:after="100" w:afterAutospacing="1"/>
        <w:ind w:left="0"/>
        <w:rPr>
          <w:rFonts w:cs="Arial"/>
          <w:b/>
        </w:rPr>
      </w:pPr>
    </w:p>
    <w:p w:rsidR="00A709CB" w:rsidRDefault="00A709CB" w:rsidP="00AE089F">
      <w:pPr>
        <w:ind w:left="284" w:hanging="284"/>
        <w:jc w:val="both"/>
        <w:rPr>
          <w:rFonts w:cs="Arial"/>
          <w:b/>
        </w:rPr>
      </w:pPr>
    </w:p>
    <w:p w:rsidR="00A709CB" w:rsidRDefault="00A709CB" w:rsidP="00AE089F">
      <w:pPr>
        <w:ind w:left="284" w:hanging="284"/>
        <w:jc w:val="both"/>
        <w:rPr>
          <w:rFonts w:cs="Arial"/>
          <w:b/>
        </w:rPr>
      </w:pPr>
    </w:p>
    <w:p w:rsidR="00A709CB" w:rsidRDefault="00A709CB" w:rsidP="00AE089F">
      <w:pPr>
        <w:ind w:left="284" w:hanging="284"/>
        <w:jc w:val="both"/>
        <w:rPr>
          <w:rFonts w:cs="Arial"/>
          <w:b/>
        </w:rPr>
      </w:pPr>
    </w:p>
    <w:p w:rsidR="00A709CB" w:rsidRDefault="00A709CB" w:rsidP="00AE089F">
      <w:pPr>
        <w:ind w:left="284" w:hanging="284"/>
        <w:jc w:val="both"/>
        <w:rPr>
          <w:rFonts w:cs="Arial"/>
          <w:b/>
        </w:rPr>
      </w:pPr>
    </w:p>
    <w:p w:rsidR="00A709CB" w:rsidRDefault="00A709CB" w:rsidP="00AE089F">
      <w:pPr>
        <w:ind w:left="284" w:hanging="284"/>
        <w:jc w:val="both"/>
        <w:rPr>
          <w:rFonts w:cs="Arial"/>
          <w:b/>
        </w:rPr>
      </w:pPr>
    </w:p>
    <w:p w:rsidR="00C31C28" w:rsidRDefault="00C31C28" w:rsidP="00AE089F">
      <w:pPr>
        <w:ind w:left="284" w:hanging="284"/>
        <w:jc w:val="both"/>
        <w:rPr>
          <w:rFonts w:cs="Arial"/>
          <w:b/>
        </w:rPr>
      </w:pPr>
    </w:p>
    <w:p w:rsidR="00C31C28" w:rsidRDefault="00C31C28" w:rsidP="00AE089F">
      <w:pPr>
        <w:ind w:left="284" w:hanging="284"/>
        <w:jc w:val="both"/>
        <w:rPr>
          <w:rFonts w:cs="Arial"/>
          <w:b/>
        </w:rPr>
      </w:pPr>
    </w:p>
    <w:p w:rsidR="00C31C28" w:rsidRDefault="00C31C28" w:rsidP="00AE089F">
      <w:pPr>
        <w:ind w:left="284" w:hanging="284"/>
        <w:jc w:val="both"/>
        <w:rPr>
          <w:rFonts w:cs="Arial"/>
          <w:b/>
        </w:rPr>
      </w:pPr>
    </w:p>
    <w:p w:rsidR="00C31C28" w:rsidRDefault="00C31C28" w:rsidP="00AE089F">
      <w:pPr>
        <w:ind w:left="284" w:hanging="284"/>
        <w:jc w:val="both"/>
        <w:rPr>
          <w:rFonts w:cs="Arial"/>
          <w:b/>
        </w:rPr>
      </w:pPr>
    </w:p>
    <w:p w:rsidR="00A709CB" w:rsidRPr="00A709CB" w:rsidRDefault="00A709CB" w:rsidP="00AE089F">
      <w:pPr>
        <w:ind w:left="284" w:hanging="284"/>
        <w:jc w:val="both"/>
        <w:rPr>
          <w:rFonts w:cs="Arial"/>
          <w:b/>
        </w:rPr>
      </w:pPr>
    </w:p>
    <w:p w:rsidR="00212059" w:rsidRPr="00A709CB" w:rsidRDefault="00212059" w:rsidP="00212059">
      <w:pPr>
        <w:pStyle w:val="Heading1"/>
        <w:ind w:left="0"/>
        <w:rPr>
          <w:rFonts w:ascii="Arial" w:hAnsi="Arial" w:cs="Arial"/>
          <w:sz w:val="20"/>
        </w:rPr>
      </w:pPr>
      <w:bookmarkStart w:id="237" w:name="_Toc172965985"/>
      <w:r w:rsidRPr="00A709CB">
        <w:rPr>
          <w:rFonts w:ascii="Arial" w:hAnsi="Arial" w:cs="Arial"/>
          <w:sz w:val="20"/>
        </w:rPr>
        <w:t xml:space="preserve">Operational </w:t>
      </w:r>
      <w:r w:rsidR="002111EB">
        <w:rPr>
          <w:rFonts w:ascii="Arial" w:hAnsi="Arial" w:cs="Arial"/>
          <w:sz w:val="20"/>
        </w:rPr>
        <w:t xml:space="preserve"> and Go to Market </w:t>
      </w:r>
      <w:r w:rsidRPr="00A709CB">
        <w:rPr>
          <w:rFonts w:ascii="Arial" w:hAnsi="Arial" w:cs="Arial"/>
          <w:sz w:val="20"/>
        </w:rPr>
        <w:t>Plan</w:t>
      </w:r>
      <w:bookmarkEnd w:id="237"/>
    </w:p>
    <w:p w:rsidR="00F15F05" w:rsidRPr="00F15F05" w:rsidRDefault="00F15F05" w:rsidP="00346687">
      <w:pPr>
        <w:ind w:left="0"/>
        <w:jc w:val="both"/>
        <w:rPr>
          <w:rFonts w:cs="Arial"/>
          <w:b/>
        </w:rPr>
      </w:pPr>
      <w:r w:rsidRPr="00F15F05">
        <w:rPr>
          <w:rFonts w:cs="Arial"/>
          <w:b/>
        </w:rPr>
        <w:t>Location/s</w:t>
      </w:r>
    </w:p>
    <w:p w:rsidR="00F15F05" w:rsidRDefault="00F15F05" w:rsidP="00346687">
      <w:pPr>
        <w:ind w:left="0"/>
        <w:jc w:val="both"/>
        <w:rPr>
          <w:rFonts w:cs="Arial"/>
        </w:rPr>
      </w:pPr>
    </w:p>
    <w:p w:rsidR="00212059" w:rsidRDefault="00346687" w:rsidP="00346687">
      <w:pPr>
        <w:ind w:left="0"/>
        <w:jc w:val="both"/>
        <w:rPr>
          <w:rFonts w:cs="Arial"/>
        </w:rPr>
      </w:pPr>
      <w:r w:rsidRPr="00A709CB">
        <w:rPr>
          <w:rFonts w:cs="Arial"/>
        </w:rPr>
        <w:t>Next2Friends</w:t>
      </w:r>
      <w:r>
        <w:rPr>
          <w:rFonts w:cs="Arial"/>
        </w:rPr>
        <w:t xml:space="preserve"> are currently searching for a permanent </w:t>
      </w:r>
      <w:smartTag w:uri="urn:schemas-microsoft-com:office:smarttags" w:element="country-region">
        <w:r>
          <w:rPr>
            <w:rFonts w:cs="Arial"/>
          </w:rPr>
          <w:t>UK</w:t>
        </w:r>
      </w:smartTag>
      <w:r>
        <w:rPr>
          <w:rFonts w:cs="Arial"/>
        </w:rPr>
        <w:t xml:space="preserve"> based HQ location and in discussions with several regional regeneration agencies including Merseyside and </w:t>
      </w:r>
      <w:smartTag w:uri="urn:schemas-microsoft-com:office:smarttags" w:element="place">
        <w:smartTag w:uri="urn:schemas-microsoft-com:office:smarttags" w:element="country-region">
          <w:r>
            <w:rPr>
              <w:rFonts w:cs="Arial"/>
            </w:rPr>
            <w:t>Northern Ireland</w:t>
          </w:r>
        </w:smartTag>
      </w:smartTag>
      <w:r>
        <w:rPr>
          <w:rFonts w:cs="Arial"/>
        </w:rPr>
        <w:t>.</w:t>
      </w:r>
    </w:p>
    <w:p w:rsidR="00346687" w:rsidRDefault="00346687" w:rsidP="00346687">
      <w:pPr>
        <w:ind w:left="0"/>
        <w:jc w:val="both"/>
        <w:rPr>
          <w:rFonts w:cs="Arial"/>
        </w:rPr>
      </w:pPr>
    </w:p>
    <w:p w:rsidR="00346687" w:rsidRDefault="00346687" w:rsidP="00346687">
      <w:pPr>
        <w:ind w:left="0"/>
        <w:jc w:val="both"/>
        <w:rPr>
          <w:rFonts w:cs="Arial"/>
        </w:rPr>
      </w:pPr>
      <w:r>
        <w:rPr>
          <w:rFonts w:cs="Arial"/>
        </w:rPr>
        <w:t>Access to regional support resources such as eligible grants, soft loans, regional venture capital, good transport link, robust infrastructure, skilled/ semi skilled workforce and innovative low cost accommodation will all play a key part in the decision making progress of the exact location.</w:t>
      </w:r>
    </w:p>
    <w:p w:rsidR="00346687" w:rsidRDefault="00346687" w:rsidP="00346687">
      <w:pPr>
        <w:ind w:left="0"/>
        <w:jc w:val="both"/>
        <w:rPr>
          <w:rFonts w:cs="Arial"/>
        </w:rPr>
      </w:pPr>
    </w:p>
    <w:p w:rsidR="00346687" w:rsidRDefault="00346687" w:rsidP="00346687">
      <w:pPr>
        <w:ind w:left="0"/>
        <w:jc w:val="both"/>
        <w:rPr>
          <w:rFonts w:cs="Arial"/>
        </w:rPr>
      </w:pPr>
      <w:r w:rsidRPr="00A709CB">
        <w:rPr>
          <w:rFonts w:cs="Arial"/>
        </w:rPr>
        <w:t>Next2Friends</w:t>
      </w:r>
      <w:r>
        <w:rPr>
          <w:rFonts w:cs="Arial"/>
        </w:rPr>
        <w:t xml:space="preserve"> HQ operation will be responsible for all financial and </w:t>
      </w:r>
      <w:r w:rsidR="00D60504">
        <w:rPr>
          <w:rFonts w:cs="Arial"/>
        </w:rPr>
        <w:t>administrative</w:t>
      </w:r>
      <w:r>
        <w:rPr>
          <w:rFonts w:cs="Arial"/>
        </w:rPr>
        <w:t xml:space="preserve"> controls along with worldwide operations, sales and marketing.</w:t>
      </w:r>
    </w:p>
    <w:p w:rsidR="00346687" w:rsidRDefault="00346687" w:rsidP="00346687">
      <w:pPr>
        <w:ind w:left="0"/>
        <w:jc w:val="both"/>
        <w:rPr>
          <w:rFonts w:cs="Arial"/>
        </w:rPr>
      </w:pPr>
    </w:p>
    <w:p w:rsidR="00346687" w:rsidRDefault="00346687" w:rsidP="00346687">
      <w:pPr>
        <w:ind w:left="0"/>
        <w:jc w:val="both"/>
        <w:rPr>
          <w:rFonts w:cs="Arial"/>
        </w:rPr>
      </w:pPr>
      <w:r>
        <w:rPr>
          <w:rFonts w:cs="Arial"/>
        </w:rPr>
        <w:t>Regional small and in certain locations outsourced outbound telemarketing organisations will support Next2Friends corporate sales team/s.</w:t>
      </w:r>
    </w:p>
    <w:p w:rsidR="00346687" w:rsidRDefault="00346687" w:rsidP="00AE089F">
      <w:pPr>
        <w:ind w:left="284" w:hanging="284"/>
        <w:jc w:val="both"/>
        <w:rPr>
          <w:rFonts w:cs="Arial"/>
        </w:rPr>
      </w:pPr>
    </w:p>
    <w:p w:rsidR="00346687" w:rsidRDefault="00346687" w:rsidP="00346687">
      <w:pPr>
        <w:ind w:left="0"/>
        <w:jc w:val="both"/>
        <w:rPr>
          <w:rFonts w:cs="Arial"/>
        </w:rPr>
      </w:pPr>
      <w:r w:rsidRPr="00A709CB">
        <w:rPr>
          <w:rFonts w:cs="Arial"/>
        </w:rPr>
        <w:t>Next2Friends</w:t>
      </w:r>
      <w:r>
        <w:rPr>
          <w:rFonts w:cs="Arial"/>
        </w:rPr>
        <w:t xml:space="preserve">’ core research and development facilities will remain in the </w:t>
      </w:r>
      <w:smartTag w:uri="urn:schemas-microsoft-com:office:smarttags" w:element="country-region">
        <w:r>
          <w:rPr>
            <w:rFonts w:cs="Arial"/>
          </w:rPr>
          <w:t>USA</w:t>
        </w:r>
      </w:smartTag>
      <w:r>
        <w:rPr>
          <w:rFonts w:cs="Arial"/>
        </w:rPr>
        <w:t xml:space="preserve"> with a development partner in </w:t>
      </w:r>
      <w:smartTag w:uri="urn:schemas-microsoft-com:office:smarttags" w:element="country-region">
        <w:r>
          <w:rPr>
            <w:rFonts w:cs="Arial"/>
          </w:rPr>
          <w:t>Poland</w:t>
        </w:r>
      </w:smartTag>
      <w:r>
        <w:rPr>
          <w:rFonts w:cs="Arial"/>
        </w:rPr>
        <w:t xml:space="preserve"> and </w:t>
      </w:r>
      <w:smartTag w:uri="urn:schemas-microsoft-com:office:smarttags" w:element="country-region">
        <w:smartTag w:uri="urn:schemas-microsoft-com:office:smarttags" w:element="place">
          <w:r>
            <w:rPr>
              <w:rFonts w:cs="Arial"/>
            </w:rPr>
            <w:t>Estonia</w:t>
          </w:r>
        </w:smartTag>
      </w:smartTag>
      <w:r>
        <w:rPr>
          <w:rFonts w:cs="Arial"/>
        </w:rPr>
        <w:t>.</w:t>
      </w:r>
      <w:r w:rsidR="0039227E">
        <w:rPr>
          <w:rFonts w:cs="Arial"/>
        </w:rPr>
        <w:t xml:space="preserve"> Next2Friends secure data centre will also be located within the </w:t>
      </w:r>
      <w:smartTag w:uri="urn:schemas-microsoft-com:office:smarttags" w:element="place">
        <w:smartTag w:uri="urn:schemas-microsoft-com:office:smarttags" w:element="country-region">
          <w:r w:rsidR="0039227E">
            <w:rPr>
              <w:rFonts w:cs="Arial"/>
            </w:rPr>
            <w:t>USA</w:t>
          </w:r>
        </w:smartTag>
      </w:smartTag>
      <w:r w:rsidR="0039227E">
        <w:rPr>
          <w:rFonts w:cs="Arial"/>
        </w:rPr>
        <w:t xml:space="preserve"> where bandwidth and connectivity is at a lower cost and close to the development/ engineering teams.</w:t>
      </w:r>
    </w:p>
    <w:p w:rsidR="00F15F05" w:rsidRDefault="00F15F05" w:rsidP="00346687">
      <w:pPr>
        <w:ind w:left="0"/>
        <w:jc w:val="both"/>
        <w:rPr>
          <w:rFonts w:cs="Arial"/>
        </w:rPr>
      </w:pPr>
    </w:p>
    <w:p w:rsidR="00F15F05" w:rsidRPr="00F15F05" w:rsidRDefault="00F15F05" w:rsidP="00346687">
      <w:pPr>
        <w:ind w:left="0"/>
        <w:jc w:val="both"/>
        <w:rPr>
          <w:rFonts w:cs="Arial"/>
          <w:b/>
        </w:rPr>
      </w:pPr>
      <w:r w:rsidRPr="00F15F05">
        <w:rPr>
          <w:rFonts w:cs="Arial"/>
          <w:b/>
        </w:rPr>
        <w:t>Sales Strategy</w:t>
      </w:r>
    </w:p>
    <w:p w:rsidR="0039227E" w:rsidRDefault="0039227E" w:rsidP="00346687">
      <w:pPr>
        <w:ind w:left="0"/>
        <w:jc w:val="both"/>
        <w:rPr>
          <w:rFonts w:cs="Arial"/>
        </w:rPr>
      </w:pPr>
    </w:p>
    <w:p w:rsidR="0039227E" w:rsidRDefault="0039227E" w:rsidP="0039227E">
      <w:pPr>
        <w:ind w:left="0"/>
        <w:jc w:val="both"/>
        <w:rPr>
          <w:rFonts w:cs="Arial"/>
        </w:rPr>
      </w:pPr>
      <w:r w:rsidRPr="0039227E">
        <w:rPr>
          <w:rFonts w:cs="Arial"/>
        </w:rPr>
        <w:t>Salesforce.com will be introduced for lead generation and tracking of all</w:t>
      </w:r>
      <w:r>
        <w:rPr>
          <w:rFonts w:cs="Arial"/>
        </w:rPr>
        <w:t xml:space="preserve"> corporate </w:t>
      </w:r>
      <w:r w:rsidR="00F15F05">
        <w:rPr>
          <w:rFonts w:cs="Arial"/>
        </w:rPr>
        <w:t>advertising</w:t>
      </w:r>
      <w:r w:rsidRPr="0039227E">
        <w:rPr>
          <w:rFonts w:cs="Arial"/>
        </w:rPr>
        <w:t xml:space="preserve"> leads. Salesforce will provide up to the minute information regarding pipeline, revenues and market awareness statistics. Salesforce will be underpinned by ensuring all sales staff</w:t>
      </w:r>
      <w:r>
        <w:rPr>
          <w:rFonts w:cs="Arial"/>
        </w:rPr>
        <w:t xml:space="preserve"> inc outsourced telemarketing companies</w:t>
      </w:r>
      <w:r w:rsidRPr="0039227E">
        <w:rPr>
          <w:rFonts w:cs="Arial"/>
        </w:rPr>
        <w:t xml:space="preserve"> are trained and managed on the proven sales methodology of Solution Selling.</w:t>
      </w:r>
    </w:p>
    <w:p w:rsidR="0039227E" w:rsidRDefault="0039227E" w:rsidP="0039227E">
      <w:pPr>
        <w:ind w:left="0"/>
        <w:jc w:val="both"/>
        <w:rPr>
          <w:rFonts w:cs="Arial"/>
        </w:rPr>
      </w:pPr>
    </w:p>
    <w:p w:rsidR="0039227E" w:rsidRDefault="0039227E" w:rsidP="0039227E">
      <w:pPr>
        <w:ind w:left="0"/>
        <w:jc w:val="both"/>
        <w:rPr>
          <w:rFonts w:cs="Arial"/>
        </w:rPr>
      </w:pPr>
      <w:r>
        <w:rPr>
          <w:rFonts w:cs="Arial"/>
        </w:rPr>
        <w:t>Each sales team will have a set of SMART KPIs</w:t>
      </w:r>
      <w:r w:rsidR="004766B9">
        <w:rPr>
          <w:rFonts w:cs="Arial"/>
        </w:rPr>
        <w:t xml:space="preserve"> containing at least;</w:t>
      </w:r>
    </w:p>
    <w:p w:rsidR="004766B9" w:rsidRDefault="004766B9" w:rsidP="0039227E">
      <w:pPr>
        <w:ind w:left="0"/>
        <w:jc w:val="both"/>
        <w:rPr>
          <w:rFonts w:cs="Arial"/>
        </w:rPr>
      </w:pPr>
    </w:p>
    <w:p w:rsidR="004766B9" w:rsidRDefault="004766B9" w:rsidP="0039227E">
      <w:pPr>
        <w:ind w:left="0"/>
        <w:jc w:val="both"/>
        <w:rPr>
          <w:rFonts w:cs="Arial"/>
        </w:rPr>
      </w:pPr>
    </w:p>
    <w:p w:rsidR="004766B9" w:rsidRPr="004766B9" w:rsidRDefault="004766B9" w:rsidP="008F360C">
      <w:pPr>
        <w:numPr>
          <w:ilvl w:val="3"/>
          <w:numId w:val="9"/>
        </w:numPr>
        <w:tabs>
          <w:tab w:val="clear" w:pos="2880"/>
          <w:tab w:val="num" w:pos="1418"/>
        </w:tabs>
        <w:ind w:left="1418" w:hanging="567"/>
        <w:rPr>
          <w:rFonts w:cs="Arial"/>
          <w:lang w:val="en-GB"/>
        </w:rPr>
        <w:pPrChange w:id="238" w:author=" " w:date="2007-07-26T20:22:00Z">
          <w:pPr>
            <w:numPr>
              <w:ilvl w:val="3"/>
              <w:numId w:val="63"/>
            </w:numPr>
            <w:tabs>
              <w:tab w:val="num" w:pos="360"/>
              <w:tab w:val="num" w:pos="1418"/>
            </w:tabs>
            <w:ind w:left="1418" w:hanging="567"/>
          </w:pPr>
        </w:pPrChange>
      </w:pPr>
      <w:r>
        <w:rPr>
          <w:rFonts w:cs="Arial"/>
        </w:rPr>
        <w:t>Agreed number of outbound calls to predetermined businesses each day with a view to capturing them as corporate advertisers</w:t>
      </w:r>
    </w:p>
    <w:p w:rsidR="004766B9" w:rsidRPr="004766B9" w:rsidRDefault="004766B9" w:rsidP="004766B9">
      <w:pPr>
        <w:ind w:left="851"/>
        <w:rPr>
          <w:rFonts w:cs="Arial"/>
          <w:lang w:val="en-GB"/>
        </w:rPr>
      </w:pPr>
    </w:p>
    <w:p w:rsidR="004766B9" w:rsidRPr="00A709CB" w:rsidRDefault="004766B9" w:rsidP="008F360C">
      <w:pPr>
        <w:numPr>
          <w:ilvl w:val="3"/>
          <w:numId w:val="9"/>
        </w:numPr>
        <w:tabs>
          <w:tab w:val="clear" w:pos="2880"/>
          <w:tab w:val="num" w:pos="1418"/>
        </w:tabs>
        <w:ind w:left="1418" w:hanging="567"/>
        <w:rPr>
          <w:rFonts w:cs="Arial"/>
          <w:lang w:val="en-GB"/>
        </w:rPr>
        <w:pPrChange w:id="239" w:author=" " w:date="2007-07-26T20:22:00Z">
          <w:pPr>
            <w:numPr>
              <w:ilvl w:val="3"/>
              <w:numId w:val="63"/>
            </w:numPr>
            <w:tabs>
              <w:tab w:val="num" w:pos="360"/>
              <w:tab w:val="num" w:pos="1418"/>
            </w:tabs>
            <w:ind w:left="1418" w:hanging="567"/>
          </w:pPr>
        </w:pPrChange>
      </w:pPr>
      <w:r>
        <w:rPr>
          <w:rFonts w:cs="Arial"/>
        </w:rPr>
        <w:t>Agreed conversion quota and sales order value which will be monitored weekly</w:t>
      </w:r>
    </w:p>
    <w:p w:rsidR="004766B9" w:rsidRPr="00A709CB" w:rsidRDefault="004766B9" w:rsidP="004766B9">
      <w:pPr>
        <w:ind w:left="851"/>
        <w:rPr>
          <w:rFonts w:cs="Arial"/>
          <w:lang w:val="en-GB"/>
        </w:rPr>
      </w:pPr>
    </w:p>
    <w:p w:rsidR="004766B9" w:rsidRPr="00A709CB" w:rsidRDefault="004766B9" w:rsidP="008F360C">
      <w:pPr>
        <w:numPr>
          <w:ilvl w:val="3"/>
          <w:numId w:val="9"/>
        </w:numPr>
        <w:tabs>
          <w:tab w:val="clear" w:pos="2880"/>
          <w:tab w:val="num" w:pos="1418"/>
        </w:tabs>
        <w:ind w:left="1418" w:hanging="567"/>
        <w:rPr>
          <w:rFonts w:cs="Arial"/>
          <w:lang w:val="en-GB"/>
        </w:rPr>
        <w:pPrChange w:id="240" w:author=" " w:date="2007-07-26T20:22:00Z">
          <w:pPr>
            <w:numPr>
              <w:ilvl w:val="3"/>
              <w:numId w:val="63"/>
            </w:numPr>
            <w:tabs>
              <w:tab w:val="num" w:pos="360"/>
              <w:tab w:val="num" w:pos="1418"/>
            </w:tabs>
            <w:ind w:left="1418" w:hanging="567"/>
          </w:pPr>
        </w:pPrChange>
      </w:pPr>
      <w:r>
        <w:rPr>
          <w:rFonts w:cs="Arial"/>
        </w:rPr>
        <w:t>All data captured within salesforce for marketing purposes</w:t>
      </w:r>
    </w:p>
    <w:p w:rsidR="004766B9" w:rsidRPr="00A709CB" w:rsidRDefault="004766B9" w:rsidP="004766B9">
      <w:pPr>
        <w:ind w:left="851"/>
        <w:rPr>
          <w:rFonts w:cs="Arial"/>
          <w:lang w:val="en-GB"/>
        </w:rPr>
      </w:pPr>
    </w:p>
    <w:p w:rsidR="004766B9" w:rsidRDefault="004766B9" w:rsidP="004766B9">
      <w:pPr>
        <w:ind w:left="0"/>
        <w:rPr>
          <w:rFonts w:cs="Arial"/>
        </w:rPr>
      </w:pPr>
      <w:r>
        <w:rPr>
          <w:rFonts w:cs="Arial"/>
        </w:rPr>
        <w:t>The sales team/s will enjoy a small basic salary with commission payments against advertising revenues. Outsourced telesales teams will be commission only.</w:t>
      </w:r>
    </w:p>
    <w:p w:rsidR="00F15F05" w:rsidRDefault="00F15F05" w:rsidP="004766B9">
      <w:pPr>
        <w:ind w:left="0"/>
        <w:rPr>
          <w:rFonts w:cs="Arial"/>
        </w:rPr>
      </w:pPr>
    </w:p>
    <w:p w:rsidR="00F15F05" w:rsidRDefault="00F15F05" w:rsidP="004766B9">
      <w:pPr>
        <w:ind w:left="0"/>
        <w:rPr>
          <w:rFonts w:cs="Arial"/>
          <w:lang w:val="en-GB"/>
        </w:rPr>
      </w:pPr>
      <w:r>
        <w:rPr>
          <w:rFonts w:cs="Arial"/>
        </w:rPr>
        <w:t xml:space="preserve">Next2Friends sales strategy for the sign up of users is considered to be a viral marketing and self </w:t>
      </w:r>
      <w:r w:rsidR="00B203E9">
        <w:rPr>
          <w:rFonts w:cs="Arial"/>
        </w:rPr>
        <w:t>propagating</w:t>
      </w:r>
      <w:r>
        <w:rPr>
          <w:rFonts w:cs="Arial"/>
        </w:rPr>
        <w:t xml:space="preserve"> model and is driven off the fact that</w:t>
      </w:r>
      <w:r w:rsidRPr="00F15F05">
        <w:rPr>
          <w:rFonts w:cs="Arial"/>
          <w:lang w:val="en-GB"/>
        </w:rPr>
        <w:t xml:space="preserve"> </w:t>
      </w:r>
      <w:r w:rsidRPr="00A709CB">
        <w:rPr>
          <w:rFonts w:cs="Arial"/>
          <w:lang w:val="en-GB"/>
        </w:rPr>
        <w:t>Next2Friends Registered Users will be able to actually generate revenues for use and for extending their known Next2Friends contacts</w:t>
      </w:r>
      <w:r>
        <w:rPr>
          <w:rFonts w:cs="Arial"/>
          <w:lang w:val="en-GB"/>
        </w:rPr>
        <w:t>.</w:t>
      </w:r>
    </w:p>
    <w:p w:rsidR="00F15F05" w:rsidRDefault="00F15F05" w:rsidP="004766B9">
      <w:pPr>
        <w:ind w:left="0"/>
        <w:rPr>
          <w:rFonts w:cs="Arial"/>
          <w:lang w:val="en-GB"/>
        </w:rPr>
      </w:pPr>
    </w:p>
    <w:p w:rsidR="00F15F05" w:rsidRDefault="00F15F05" w:rsidP="004766B9">
      <w:pPr>
        <w:ind w:left="0"/>
        <w:rPr>
          <w:rFonts w:cs="Arial"/>
          <w:lang w:val="en-GB"/>
        </w:rPr>
      </w:pPr>
      <w:r>
        <w:rPr>
          <w:rFonts w:cs="Arial"/>
          <w:lang w:val="en-GB"/>
        </w:rPr>
        <w:t>Our approach for initially capturing that all important founder membership base is detailed within the following marketing strategies section of this document.</w:t>
      </w:r>
    </w:p>
    <w:p w:rsidR="00F15F05" w:rsidRDefault="00F15F05" w:rsidP="004766B9">
      <w:pPr>
        <w:ind w:left="0"/>
        <w:rPr>
          <w:rFonts w:cs="Arial"/>
          <w:lang w:val="en-GB"/>
        </w:rPr>
      </w:pPr>
    </w:p>
    <w:p w:rsidR="00F15F05" w:rsidRDefault="00F15F05" w:rsidP="004766B9">
      <w:pPr>
        <w:ind w:left="0"/>
        <w:rPr>
          <w:rFonts w:cs="Arial"/>
          <w:lang w:val="en-GB"/>
        </w:rPr>
      </w:pPr>
    </w:p>
    <w:p w:rsidR="00F15F05" w:rsidRDefault="00F15F05" w:rsidP="004766B9">
      <w:pPr>
        <w:ind w:left="0"/>
        <w:rPr>
          <w:rFonts w:cs="Arial"/>
          <w:lang w:val="en-GB"/>
        </w:rPr>
      </w:pPr>
    </w:p>
    <w:p w:rsidR="00F15F05" w:rsidRPr="00A709CB" w:rsidRDefault="00F15F05" w:rsidP="004766B9">
      <w:pPr>
        <w:ind w:left="0"/>
        <w:rPr>
          <w:rFonts w:cs="Arial"/>
          <w:lang w:val="en-GB"/>
        </w:rPr>
      </w:pPr>
    </w:p>
    <w:p w:rsidR="004766B9" w:rsidRPr="004766B9" w:rsidRDefault="004766B9" w:rsidP="0039227E">
      <w:pPr>
        <w:ind w:left="0"/>
        <w:jc w:val="both"/>
        <w:rPr>
          <w:rFonts w:cs="Arial"/>
          <w:lang w:val="en-GB"/>
        </w:rPr>
      </w:pPr>
    </w:p>
    <w:p w:rsidR="0039227E" w:rsidRDefault="0039227E" w:rsidP="0039227E">
      <w:pPr>
        <w:ind w:left="0"/>
        <w:jc w:val="both"/>
        <w:rPr>
          <w:rFonts w:cs="Arial"/>
        </w:rPr>
      </w:pPr>
    </w:p>
    <w:p w:rsidR="0039227E" w:rsidRPr="004766B9" w:rsidRDefault="0039227E" w:rsidP="0039227E">
      <w:pPr>
        <w:ind w:left="0"/>
        <w:jc w:val="both"/>
        <w:rPr>
          <w:rFonts w:cs="Arial"/>
          <w:b/>
        </w:rPr>
      </w:pPr>
      <w:r w:rsidRPr="004766B9">
        <w:rPr>
          <w:rFonts w:cs="Arial"/>
          <w:b/>
        </w:rPr>
        <w:t>Marketing Strategies</w:t>
      </w:r>
    </w:p>
    <w:p w:rsidR="004766B9" w:rsidRPr="0039227E" w:rsidRDefault="004766B9" w:rsidP="0039227E">
      <w:pPr>
        <w:ind w:left="0"/>
        <w:jc w:val="both"/>
        <w:rPr>
          <w:rFonts w:cs="Arial"/>
        </w:rPr>
      </w:pPr>
    </w:p>
    <w:p w:rsidR="0039227E" w:rsidRPr="0039227E" w:rsidRDefault="004766B9" w:rsidP="0039227E">
      <w:pPr>
        <w:ind w:left="0"/>
        <w:jc w:val="both"/>
        <w:rPr>
          <w:rFonts w:cs="Arial"/>
        </w:rPr>
      </w:pPr>
      <w:r>
        <w:rPr>
          <w:rFonts w:cs="Arial"/>
        </w:rPr>
        <w:t>Next2Friends</w:t>
      </w:r>
      <w:r w:rsidR="0039227E" w:rsidRPr="0039227E">
        <w:rPr>
          <w:rFonts w:cs="Arial"/>
        </w:rPr>
        <w:t xml:space="preserve"> will have several marketing strategies to promote their products.  The majority of sales in the first </w:t>
      </w:r>
    </w:p>
    <w:p w:rsidR="0039227E" w:rsidRPr="0039227E" w:rsidRDefault="0039227E" w:rsidP="0039227E">
      <w:pPr>
        <w:ind w:left="0"/>
        <w:jc w:val="both"/>
        <w:rPr>
          <w:rFonts w:cs="Arial"/>
        </w:rPr>
      </w:pPr>
    </w:p>
    <w:p w:rsidR="0039227E" w:rsidRDefault="0039227E" w:rsidP="0039227E">
      <w:pPr>
        <w:ind w:left="0"/>
        <w:jc w:val="both"/>
        <w:rPr>
          <w:rFonts w:cs="Arial"/>
        </w:rPr>
      </w:pPr>
      <w:r w:rsidRPr="0039227E">
        <w:rPr>
          <w:rFonts w:cs="Arial"/>
        </w:rPr>
        <w:t>Our marketing will be focused on;</w:t>
      </w:r>
    </w:p>
    <w:p w:rsidR="009B0399" w:rsidRDefault="009B0399" w:rsidP="0039227E">
      <w:pPr>
        <w:ind w:left="0"/>
        <w:jc w:val="both"/>
        <w:rPr>
          <w:rFonts w:cs="Arial"/>
        </w:rPr>
      </w:pPr>
    </w:p>
    <w:p w:rsidR="009B0399" w:rsidRPr="004766B9" w:rsidRDefault="009B0399" w:rsidP="008F360C">
      <w:pPr>
        <w:numPr>
          <w:ilvl w:val="3"/>
          <w:numId w:val="9"/>
        </w:numPr>
        <w:tabs>
          <w:tab w:val="clear" w:pos="2880"/>
          <w:tab w:val="num" w:pos="1418"/>
        </w:tabs>
        <w:ind w:left="1418" w:hanging="567"/>
        <w:rPr>
          <w:rFonts w:cs="Arial"/>
          <w:lang w:val="en-GB"/>
        </w:rPr>
        <w:pPrChange w:id="241" w:author=" " w:date="2007-07-26T20:22:00Z">
          <w:pPr>
            <w:numPr>
              <w:ilvl w:val="3"/>
              <w:numId w:val="63"/>
            </w:numPr>
            <w:tabs>
              <w:tab w:val="num" w:pos="360"/>
              <w:tab w:val="num" w:pos="1418"/>
            </w:tabs>
            <w:ind w:left="1418" w:hanging="567"/>
          </w:pPr>
        </w:pPrChange>
      </w:pPr>
      <w:r>
        <w:rPr>
          <w:rFonts w:cs="Arial"/>
        </w:rPr>
        <w:lastRenderedPageBreak/>
        <w:t xml:space="preserve">Agreed </w:t>
      </w:r>
      <w:r w:rsidRPr="0039227E">
        <w:rPr>
          <w:rFonts w:cs="Arial"/>
        </w:rPr>
        <w:t>electronic direct marketing to named key decision makers from lists acquired from conferences and 3rd party providers</w:t>
      </w:r>
      <w:r>
        <w:rPr>
          <w:rFonts w:cs="Arial"/>
        </w:rPr>
        <w:t xml:space="preserve"> to promote our advertising modules. These leads will then be supported</w:t>
      </w:r>
      <w:r w:rsidR="00F15F05">
        <w:rPr>
          <w:rFonts w:cs="Arial"/>
        </w:rPr>
        <w:t xml:space="preserve"> and closed</w:t>
      </w:r>
      <w:r>
        <w:rPr>
          <w:rFonts w:cs="Arial"/>
        </w:rPr>
        <w:t xml:space="preserve"> by our telesales operations</w:t>
      </w:r>
    </w:p>
    <w:p w:rsidR="009B0399" w:rsidRPr="004766B9" w:rsidRDefault="009B0399" w:rsidP="009B0399">
      <w:pPr>
        <w:ind w:left="851"/>
        <w:rPr>
          <w:rFonts w:cs="Arial"/>
          <w:lang w:val="en-GB"/>
        </w:rPr>
      </w:pPr>
    </w:p>
    <w:p w:rsidR="009B0399" w:rsidRPr="009B0399" w:rsidRDefault="009B0399" w:rsidP="008F360C">
      <w:pPr>
        <w:numPr>
          <w:ilvl w:val="3"/>
          <w:numId w:val="9"/>
        </w:numPr>
        <w:tabs>
          <w:tab w:val="clear" w:pos="2880"/>
          <w:tab w:val="num" w:pos="1418"/>
        </w:tabs>
        <w:ind w:left="1418" w:hanging="567"/>
        <w:rPr>
          <w:rFonts w:cs="Arial"/>
          <w:lang w:val="en-GB"/>
        </w:rPr>
        <w:pPrChange w:id="242" w:author=" " w:date="2007-07-26T20:22:00Z">
          <w:pPr>
            <w:numPr>
              <w:ilvl w:val="3"/>
              <w:numId w:val="63"/>
            </w:numPr>
            <w:tabs>
              <w:tab w:val="num" w:pos="360"/>
              <w:tab w:val="num" w:pos="1418"/>
            </w:tabs>
            <w:ind w:left="1418" w:hanging="567"/>
          </w:pPr>
        </w:pPrChange>
      </w:pPr>
      <w:r>
        <w:rPr>
          <w:rFonts w:cs="Arial"/>
        </w:rPr>
        <w:t>Founder user referral program which user</w:t>
      </w:r>
      <w:r w:rsidR="00F15F05">
        <w:rPr>
          <w:rFonts w:cs="Arial"/>
        </w:rPr>
        <w:t>s</w:t>
      </w:r>
      <w:r>
        <w:rPr>
          <w:rFonts w:cs="Arial"/>
        </w:rPr>
        <w:t xml:space="preserve"> earn from (a classic pyramid sales model) We now have 1000s of users pre registered for the commercial launch of Next2Friends in order to gain the greater earnings and also capture those first and valuable cult screen names</w:t>
      </w:r>
    </w:p>
    <w:p w:rsidR="009B0399" w:rsidRDefault="009B0399" w:rsidP="009B0399">
      <w:pPr>
        <w:ind w:left="0"/>
        <w:rPr>
          <w:rFonts w:cs="Arial"/>
          <w:lang w:val="en-GB"/>
        </w:rPr>
      </w:pPr>
    </w:p>
    <w:p w:rsidR="009B0399" w:rsidRPr="009B0399" w:rsidRDefault="009B0399" w:rsidP="008F360C">
      <w:pPr>
        <w:numPr>
          <w:ilvl w:val="3"/>
          <w:numId w:val="9"/>
        </w:numPr>
        <w:tabs>
          <w:tab w:val="clear" w:pos="2880"/>
          <w:tab w:val="num" w:pos="1418"/>
        </w:tabs>
        <w:ind w:left="1418" w:hanging="567"/>
        <w:rPr>
          <w:rFonts w:cs="Arial"/>
          <w:lang w:val="en-GB"/>
        </w:rPr>
        <w:pPrChange w:id="243" w:author=" " w:date="2007-07-26T20:22:00Z">
          <w:pPr>
            <w:numPr>
              <w:ilvl w:val="3"/>
              <w:numId w:val="63"/>
            </w:numPr>
            <w:tabs>
              <w:tab w:val="num" w:pos="360"/>
              <w:tab w:val="num" w:pos="1418"/>
            </w:tabs>
            <w:ind w:left="1418" w:hanging="567"/>
          </w:pPr>
        </w:pPrChange>
      </w:pPr>
      <w:r>
        <w:rPr>
          <w:rFonts w:cs="Arial"/>
        </w:rPr>
        <w:t>We will drive users to the site with key word association advertising</w:t>
      </w:r>
      <w:r w:rsidR="00F15F05">
        <w:rPr>
          <w:rFonts w:cs="Arial"/>
        </w:rPr>
        <w:t>, banner exchanges and blogging</w:t>
      </w:r>
    </w:p>
    <w:p w:rsidR="009B0399" w:rsidRDefault="009B0399" w:rsidP="009B0399">
      <w:pPr>
        <w:ind w:left="0"/>
        <w:rPr>
          <w:rFonts w:cs="Arial"/>
          <w:lang w:val="en-GB"/>
        </w:rPr>
      </w:pPr>
    </w:p>
    <w:p w:rsidR="009B0399" w:rsidRDefault="009B0399" w:rsidP="008F360C">
      <w:pPr>
        <w:numPr>
          <w:ilvl w:val="3"/>
          <w:numId w:val="9"/>
        </w:numPr>
        <w:tabs>
          <w:tab w:val="clear" w:pos="2880"/>
          <w:tab w:val="num" w:pos="1418"/>
        </w:tabs>
        <w:ind w:left="1418" w:hanging="567"/>
        <w:rPr>
          <w:rFonts w:cs="Arial"/>
          <w:lang w:val="en-GB"/>
        </w:rPr>
        <w:pPrChange w:id="244" w:author=" " w:date="2007-07-26T20:22:00Z">
          <w:pPr>
            <w:numPr>
              <w:ilvl w:val="3"/>
              <w:numId w:val="63"/>
            </w:numPr>
            <w:tabs>
              <w:tab w:val="num" w:pos="360"/>
              <w:tab w:val="num" w:pos="1418"/>
            </w:tabs>
            <w:ind w:left="1418" w:hanging="567"/>
          </w:pPr>
        </w:pPrChange>
      </w:pPr>
      <w:r>
        <w:rPr>
          <w:rFonts w:cs="Arial"/>
          <w:lang w:val="en-GB"/>
        </w:rPr>
        <w:t xml:space="preserve">We will build brand awareness with cool low cost and environmentally friendly merchandising such as </w:t>
      </w:r>
      <w:r w:rsidR="00D60504">
        <w:rPr>
          <w:rFonts w:cs="Arial"/>
          <w:lang w:val="en-GB"/>
        </w:rPr>
        <w:t xml:space="preserve"> fair trade t-shirts, caps and biodegradable stickers, all of which carries the Next2Friends logo</w:t>
      </w:r>
    </w:p>
    <w:p w:rsidR="00D60504" w:rsidRDefault="00D60504" w:rsidP="00D60504">
      <w:pPr>
        <w:ind w:left="0"/>
        <w:rPr>
          <w:rFonts w:cs="Arial"/>
          <w:lang w:val="en-GB"/>
        </w:rPr>
      </w:pPr>
    </w:p>
    <w:p w:rsidR="00D60504" w:rsidRPr="00A709CB" w:rsidRDefault="00D60504" w:rsidP="008F360C">
      <w:pPr>
        <w:numPr>
          <w:ilvl w:val="3"/>
          <w:numId w:val="9"/>
        </w:numPr>
        <w:tabs>
          <w:tab w:val="clear" w:pos="2880"/>
          <w:tab w:val="num" w:pos="1418"/>
        </w:tabs>
        <w:ind w:left="1418" w:hanging="567"/>
        <w:rPr>
          <w:rFonts w:cs="Arial"/>
          <w:lang w:val="en-GB"/>
        </w:rPr>
        <w:pPrChange w:id="245" w:author=" " w:date="2007-07-26T20:22:00Z">
          <w:pPr>
            <w:numPr>
              <w:ilvl w:val="3"/>
              <w:numId w:val="63"/>
            </w:numPr>
            <w:tabs>
              <w:tab w:val="num" w:pos="360"/>
              <w:tab w:val="num" w:pos="1418"/>
            </w:tabs>
            <w:ind w:left="1418" w:hanging="567"/>
          </w:pPr>
        </w:pPrChange>
      </w:pPr>
      <w:r>
        <w:rPr>
          <w:rFonts w:cs="Arial"/>
          <w:lang w:val="en-GB"/>
        </w:rPr>
        <w:t xml:space="preserve">Next2Friends will have a number of freelance Hit Squads which will Gatecrash key events such as the Tour de France , </w:t>
      </w:r>
      <w:smartTag w:uri="urn:schemas-microsoft-com:office:smarttags" w:element="place">
        <w:smartTag w:uri="urn:schemas-microsoft-com:office:smarttags" w:element="City">
          <w:r>
            <w:rPr>
              <w:rFonts w:cs="Arial"/>
              <w:lang w:val="en-GB"/>
            </w:rPr>
            <w:t>Glastonbury</w:t>
          </w:r>
        </w:smartTag>
      </w:smartTag>
      <w:r>
        <w:rPr>
          <w:rFonts w:cs="Arial"/>
          <w:lang w:val="en-GB"/>
        </w:rPr>
        <w:t xml:space="preserve"> and Live Aid with a view to mass market attraction such as giving away water bottle</w:t>
      </w:r>
      <w:r w:rsidR="00F15F05">
        <w:rPr>
          <w:rFonts w:cs="Arial"/>
          <w:lang w:val="en-GB"/>
        </w:rPr>
        <w:t>s</w:t>
      </w:r>
      <w:r>
        <w:rPr>
          <w:rFonts w:cs="Arial"/>
          <w:lang w:val="en-GB"/>
        </w:rPr>
        <w:t xml:space="preserve"> by body painted models baring the Next2Friends logo</w:t>
      </w:r>
    </w:p>
    <w:p w:rsidR="009B0399" w:rsidRPr="00A709CB" w:rsidRDefault="009B0399" w:rsidP="009B0399">
      <w:pPr>
        <w:ind w:left="851"/>
        <w:rPr>
          <w:rFonts w:cs="Arial"/>
          <w:lang w:val="en-GB"/>
        </w:rPr>
      </w:pPr>
    </w:p>
    <w:p w:rsidR="009B0399" w:rsidRPr="009B0399" w:rsidRDefault="009B0399" w:rsidP="008F360C">
      <w:pPr>
        <w:numPr>
          <w:ilvl w:val="3"/>
          <w:numId w:val="9"/>
        </w:numPr>
        <w:tabs>
          <w:tab w:val="clear" w:pos="2880"/>
          <w:tab w:val="num" w:pos="1418"/>
        </w:tabs>
        <w:ind w:left="1418" w:hanging="567"/>
        <w:rPr>
          <w:rFonts w:cs="Arial"/>
          <w:lang w:val="en-GB"/>
        </w:rPr>
        <w:pPrChange w:id="246" w:author=" " w:date="2007-07-26T20:22:00Z">
          <w:pPr>
            <w:numPr>
              <w:ilvl w:val="3"/>
              <w:numId w:val="63"/>
            </w:numPr>
            <w:tabs>
              <w:tab w:val="num" w:pos="360"/>
              <w:tab w:val="num" w:pos="1418"/>
            </w:tabs>
            <w:ind w:left="1418" w:hanging="567"/>
          </w:pPr>
        </w:pPrChange>
      </w:pPr>
      <w:r>
        <w:rPr>
          <w:rFonts w:cs="Arial"/>
        </w:rPr>
        <w:t>Worthy cause support to build brand awareness around social and corporate responsibility- Examples;</w:t>
      </w:r>
    </w:p>
    <w:p w:rsidR="009B0399" w:rsidRDefault="009B0399" w:rsidP="009B0399">
      <w:pPr>
        <w:ind w:left="0"/>
        <w:rPr>
          <w:rFonts w:cs="Arial"/>
          <w:lang w:val="en-GB"/>
        </w:rPr>
      </w:pPr>
    </w:p>
    <w:p w:rsidR="009B0399" w:rsidRDefault="009B0399" w:rsidP="008F360C">
      <w:pPr>
        <w:numPr>
          <w:ilvl w:val="3"/>
          <w:numId w:val="23"/>
        </w:numPr>
        <w:tabs>
          <w:tab w:val="clear" w:pos="2880"/>
          <w:tab w:val="num" w:pos="2410"/>
        </w:tabs>
        <w:ind w:left="2410" w:hanging="567"/>
        <w:rPr>
          <w:rFonts w:cs="Arial"/>
          <w:lang w:val="en-GB"/>
        </w:rPr>
        <w:pPrChange w:id="247" w:author=" " w:date="2007-07-26T20:22:00Z">
          <w:pPr>
            <w:numPr>
              <w:ilvl w:val="3"/>
              <w:numId w:val="83"/>
            </w:numPr>
            <w:tabs>
              <w:tab w:val="num" w:pos="360"/>
              <w:tab w:val="num" w:pos="2410"/>
            </w:tabs>
            <w:ind w:left="2410" w:hanging="567"/>
          </w:pPr>
        </w:pPrChange>
      </w:pPr>
      <w:r>
        <w:rPr>
          <w:rFonts w:cs="Arial"/>
          <w:lang w:val="en-GB"/>
        </w:rPr>
        <w:t>We will plant a</w:t>
      </w:r>
      <w:r w:rsidR="007F6181">
        <w:rPr>
          <w:rFonts w:cs="Arial"/>
          <w:lang w:val="en-GB"/>
        </w:rPr>
        <w:t xml:space="preserve"> sapling</w:t>
      </w:r>
      <w:r>
        <w:rPr>
          <w:rFonts w:cs="Arial"/>
          <w:lang w:val="en-GB"/>
        </w:rPr>
        <w:t xml:space="preserve"> tree for every 1,000 paying users to off s</w:t>
      </w:r>
      <w:r w:rsidR="007F6181">
        <w:rPr>
          <w:rFonts w:cs="Arial"/>
          <w:lang w:val="en-GB"/>
        </w:rPr>
        <w:t>et</w:t>
      </w:r>
      <w:r>
        <w:rPr>
          <w:rFonts w:cs="Arial"/>
          <w:lang w:val="en-GB"/>
        </w:rPr>
        <w:t xml:space="preserve"> the carbon footprint of the electricity used in our data centre</w:t>
      </w:r>
    </w:p>
    <w:p w:rsidR="009B0399" w:rsidRDefault="009B0399" w:rsidP="009B0399">
      <w:pPr>
        <w:tabs>
          <w:tab w:val="num" w:pos="2410"/>
        </w:tabs>
        <w:ind w:left="2410" w:hanging="567"/>
        <w:rPr>
          <w:rFonts w:cs="Arial"/>
          <w:lang w:val="en-GB"/>
        </w:rPr>
      </w:pPr>
    </w:p>
    <w:p w:rsidR="009B0399" w:rsidRDefault="009B0399" w:rsidP="008F360C">
      <w:pPr>
        <w:numPr>
          <w:ilvl w:val="3"/>
          <w:numId w:val="23"/>
        </w:numPr>
        <w:tabs>
          <w:tab w:val="clear" w:pos="2880"/>
          <w:tab w:val="num" w:pos="2410"/>
        </w:tabs>
        <w:ind w:left="2410" w:hanging="567"/>
        <w:rPr>
          <w:rFonts w:cs="Arial"/>
          <w:lang w:val="en-GB"/>
        </w:rPr>
        <w:pPrChange w:id="248" w:author=" " w:date="2007-07-26T20:22:00Z">
          <w:pPr>
            <w:numPr>
              <w:ilvl w:val="3"/>
              <w:numId w:val="83"/>
            </w:numPr>
            <w:tabs>
              <w:tab w:val="num" w:pos="360"/>
              <w:tab w:val="num" w:pos="2410"/>
            </w:tabs>
            <w:ind w:left="2410" w:hanging="567"/>
          </w:pPr>
        </w:pPrChange>
      </w:pPr>
      <w:r>
        <w:rPr>
          <w:rFonts w:cs="Arial"/>
          <w:lang w:val="en-GB"/>
        </w:rPr>
        <w:t>We will sponsor non fuel powered events such as surfing, skateboarding and mountain biking events</w:t>
      </w:r>
    </w:p>
    <w:p w:rsidR="009B0399" w:rsidRDefault="009B0399" w:rsidP="009B0399">
      <w:pPr>
        <w:tabs>
          <w:tab w:val="num" w:pos="2410"/>
        </w:tabs>
        <w:ind w:left="2410" w:hanging="567"/>
        <w:rPr>
          <w:rFonts w:cs="Arial"/>
          <w:lang w:val="en-GB"/>
        </w:rPr>
      </w:pPr>
    </w:p>
    <w:p w:rsidR="009B0399" w:rsidRDefault="009B0399" w:rsidP="008F360C">
      <w:pPr>
        <w:numPr>
          <w:ilvl w:val="3"/>
          <w:numId w:val="23"/>
        </w:numPr>
        <w:tabs>
          <w:tab w:val="clear" w:pos="2880"/>
          <w:tab w:val="num" w:pos="2410"/>
        </w:tabs>
        <w:ind w:left="2410" w:hanging="567"/>
        <w:rPr>
          <w:rFonts w:cs="Arial"/>
          <w:lang w:val="en-GB"/>
        </w:rPr>
        <w:pPrChange w:id="249" w:author=" " w:date="2007-07-26T20:22:00Z">
          <w:pPr>
            <w:numPr>
              <w:ilvl w:val="3"/>
              <w:numId w:val="83"/>
            </w:numPr>
            <w:tabs>
              <w:tab w:val="num" w:pos="360"/>
              <w:tab w:val="num" w:pos="2410"/>
            </w:tabs>
            <w:ind w:left="2410" w:hanging="567"/>
          </w:pPr>
        </w:pPrChange>
      </w:pPr>
      <w:r>
        <w:rPr>
          <w:rFonts w:cs="Arial"/>
          <w:lang w:val="en-GB"/>
        </w:rPr>
        <w:t>We will sponsor the Give a Child  Smile Campaign to the tune of $0.50c per paying user per month</w:t>
      </w:r>
    </w:p>
    <w:p w:rsidR="009B0399" w:rsidRDefault="009B0399" w:rsidP="009B0399">
      <w:pPr>
        <w:tabs>
          <w:tab w:val="num" w:pos="2410"/>
        </w:tabs>
        <w:ind w:left="2410" w:hanging="567"/>
        <w:rPr>
          <w:rFonts w:cs="Arial"/>
          <w:lang w:val="en-GB"/>
        </w:rPr>
      </w:pPr>
    </w:p>
    <w:p w:rsidR="009B0399" w:rsidRDefault="009B0399" w:rsidP="008F360C">
      <w:pPr>
        <w:numPr>
          <w:ilvl w:val="3"/>
          <w:numId w:val="23"/>
        </w:numPr>
        <w:tabs>
          <w:tab w:val="clear" w:pos="2880"/>
          <w:tab w:val="num" w:pos="2410"/>
        </w:tabs>
        <w:ind w:left="2410" w:hanging="567"/>
        <w:rPr>
          <w:rFonts w:cs="Arial"/>
          <w:lang w:val="en-GB"/>
        </w:rPr>
        <w:pPrChange w:id="250" w:author=" " w:date="2007-07-26T20:22:00Z">
          <w:pPr>
            <w:numPr>
              <w:ilvl w:val="3"/>
              <w:numId w:val="83"/>
            </w:numPr>
            <w:tabs>
              <w:tab w:val="num" w:pos="360"/>
              <w:tab w:val="num" w:pos="2410"/>
            </w:tabs>
            <w:ind w:left="2410" w:hanging="567"/>
          </w:pPr>
        </w:pPrChange>
      </w:pPr>
      <w:r>
        <w:rPr>
          <w:rFonts w:cs="Arial"/>
          <w:lang w:val="en-GB"/>
        </w:rPr>
        <w:t>We will sponsor the World Wild Life Fund paying to the tune of $0.50c per paying user per month</w:t>
      </w:r>
    </w:p>
    <w:p w:rsidR="00F15F05" w:rsidRDefault="00F15F05" w:rsidP="00F15F05">
      <w:pPr>
        <w:ind w:left="0"/>
        <w:rPr>
          <w:rFonts w:cs="Arial"/>
          <w:lang w:val="en-GB"/>
        </w:rPr>
      </w:pPr>
    </w:p>
    <w:p w:rsidR="00F15F05" w:rsidRPr="00A709CB" w:rsidRDefault="00F15F05" w:rsidP="008F360C">
      <w:pPr>
        <w:numPr>
          <w:ilvl w:val="3"/>
          <w:numId w:val="23"/>
        </w:numPr>
        <w:tabs>
          <w:tab w:val="clear" w:pos="2880"/>
          <w:tab w:val="num" w:pos="2410"/>
        </w:tabs>
        <w:ind w:left="2410" w:hanging="567"/>
        <w:rPr>
          <w:rFonts w:cs="Arial"/>
          <w:lang w:val="en-GB"/>
        </w:rPr>
        <w:pPrChange w:id="251" w:author=" " w:date="2007-07-26T20:22:00Z">
          <w:pPr>
            <w:numPr>
              <w:ilvl w:val="3"/>
              <w:numId w:val="83"/>
            </w:numPr>
            <w:tabs>
              <w:tab w:val="num" w:pos="360"/>
              <w:tab w:val="num" w:pos="2410"/>
            </w:tabs>
            <w:ind w:left="2410" w:hanging="567"/>
          </w:pPr>
        </w:pPrChange>
      </w:pPr>
      <w:r>
        <w:rPr>
          <w:rFonts w:cs="Arial"/>
          <w:lang w:val="en-GB"/>
        </w:rPr>
        <w:t>Proactively encourage and sponsor Next2Friends staff to take part in charitable events or run marathons, etc for recognised charitable causes.</w:t>
      </w:r>
    </w:p>
    <w:p w:rsidR="009B0399" w:rsidRPr="009B0399" w:rsidRDefault="009B0399" w:rsidP="0039227E">
      <w:pPr>
        <w:ind w:left="0"/>
        <w:jc w:val="both"/>
        <w:rPr>
          <w:rFonts w:cs="Arial"/>
          <w:lang w:val="en-GB"/>
        </w:rPr>
      </w:pPr>
    </w:p>
    <w:p w:rsidR="0039227E" w:rsidRDefault="0039227E" w:rsidP="0039227E">
      <w:pPr>
        <w:ind w:left="0"/>
        <w:jc w:val="both"/>
        <w:rPr>
          <w:rFonts w:cs="Arial"/>
        </w:rPr>
      </w:pPr>
      <w:r w:rsidRPr="0039227E">
        <w:rPr>
          <w:rFonts w:cs="Arial"/>
        </w:rPr>
        <w:t>Salesforce.com will continue post customer acquisition and will form the central location for all customer activities inc post sales support and upsell</w:t>
      </w:r>
      <w:r>
        <w:rPr>
          <w:rFonts w:cs="Arial"/>
        </w:rPr>
        <w:t xml:space="preserve"> </w:t>
      </w:r>
      <w:r w:rsidR="00D60504">
        <w:rPr>
          <w:rFonts w:cs="Arial"/>
        </w:rPr>
        <w:t>opportunities</w:t>
      </w:r>
      <w:r>
        <w:rPr>
          <w:rFonts w:cs="Arial"/>
        </w:rPr>
        <w:t>.</w:t>
      </w:r>
    </w:p>
    <w:p w:rsidR="00D60504" w:rsidRDefault="00D60504" w:rsidP="0039227E">
      <w:pPr>
        <w:ind w:left="0"/>
        <w:jc w:val="both"/>
        <w:rPr>
          <w:rFonts w:cs="Arial"/>
        </w:rPr>
      </w:pPr>
    </w:p>
    <w:p w:rsidR="00F15F05" w:rsidRDefault="00F15F05" w:rsidP="0039227E">
      <w:pPr>
        <w:ind w:left="0"/>
        <w:jc w:val="both"/>
        <w:rPr>
          <w:rFonts w:cs="Arial"/>
        </w:rPr>
      </w:pPr>
    </w:p>
    <w:p w:rsidR="00F15F05" w:rsidRDefault="00F15F05" w:rsidP="0039227E">
      <w:pPr>
        <w:ind w:left="0"/>
        <w:jc w:val="both"/>
        <w:rPr>
          <w:rFonts w:cs="Arial"/>
        </w:rPr>
      </w:pPr>
    </w:p>
    <w:p w:rsidR="00F15F05" w:rsidRDefault="00F15F05" w:rsidP="0039227E">
      <w:pPr>
        <w:ind w:left="0"/>
        <w:jc w:val="both"/>
        <w:rPr>
          <w:rFonts w:cs="Arial"/>
        </w:rPr>
      </w:pPr>
    </w:p>
    <w:p w:rsidR="00F15F05" w:rsidRDefault="00F15F05" w:rsidP="0039227E">
      <w:pPr>
        <w:ind w:left="0"/>
        <w:jc w:val="both"/>
        <w:rPr>
          <w:rFonts w:cs="Arial"/>
        </w:rPr>
      </w:pPr>
    </w:p>
    <w:p w:rsidR="00F15F05" w:rsidRDefault="00F15F05" w:rsidP="0039227E">
      <w:pPr>
        <w:ind w:left="0"/>
        <w:jc w:val="both"/>
        <w:rPr>
          <w:rFonts w:cs="Arial"/>
        </w:rPr>
      </w:pPr>
    </w:p>
    <w:p w:rsidR="00F15F05" w:rsidRDefault="00F15F05" w:rsidP="0039227E">
      <w:pPr>
        <w:ind w:left="0"/>
        <w:jc w:val="both"/>
        <w:rPr>
          <w:rFonts w:cs="Arial"/>
        </w:rPr>
      </w:pPr>
    </w:p>
    <w:p w:rsidR="00F15F05" w:rsidRDefault="00F15F05" w:rsidP="0039227E">
      <w:pPr>
        <w:ind w:left="0"/>
        <w:jc w:val="both"/>
        <w:rPr>
          <w:rFonts w:cs="Arial"/>
        </w:rPr>
      </w:pPr>
    </w:p>
    <w:p w:rsidR="00F15F05" w:rsidRDefault="00F15F05" w:rsidP="0039227E">
      <w:pPr>
        <w:ind w:left="0"/>
        <w:jc w:val="both"/>
        <w:rPr>
          <w:rFonts w:cs="Arial"/>
        </w:rPr>
      </w:pPr>
    </w:p>
    <w:p w:rsidR="00D60504" w:rsidRDefault="00D60504" w:rsidP="0039227E">
      <w:pPr>
        <w:ind w:left="0"/>
        <w:jc w:val="both"/>
        <w:rPr>
          <w:rFonts w:cs="Arial"/>
        </w:rPr>
      </w:pPr>
    </w:p>
    <w:p w:rsidR="00D60504" w:rsidRPr="00F15F05" w:rsidRDefault="00F15F05" w:rsidP="0039227E">
      <w:pPr>
        <w:ind w:left="0"/>
        <w:jc w:val="both"/>
        <w:rPr>
          <w:rFonts w:cs="Arial"/>
          <w:b/>
        </w:rPr>
      </w:pPr>
      <w:r w:rsidRPr="00F15F05">
        <w:rPr>
          <w:rFonts w:cs="Arial"/>
          <w:b/>
        </w:rPr>
        <w:t>Internal Controls</w:t>
      </w:r>
    </w:p>
    <w:p w:rsidR="00D60504" w:rsidRDefault="00D60504" w:rsidP="0039227E">
      <w:pPr>
        <w:ind w:left="0"/>
        <w:jc w:val="both"/>
        <w:rPr>
          <w:rFonts w:cs="Arial"/>
        </w:rPr>
      </w:pPr>
    </w:p>
    <w:p w:rsidR="00D60504" w:rsidRPr="0039227E" w:rsidRDefault="00D60504" w:rsidP="0039227E">
      <w:pPr>
        <w:ind w:left="0"/>
        <w:jc w:val="both"/>
        <w:rPr>
          <w:rFonts w:cs="Arial"/>
        </w:rPr>
      </w:pPr>
      <w:r>
        <w:rPr>
          <w:rFonts w:cs="Arial"/>
        </w:rPr>
        <w:lastRenderedPageBreak/>
        <w:t xml:space="preserve">Internal controls will be introduced by the UK HQ and monitored closely around the world. Internal communication with period management face to face meetings in regions and at HQ will be vital to </w:t>
      </w:r>
      <w:r w:rsidR="00F15F05">
        <w:rPr>
          <w:rFonts w:cs="Arial"/>
        </w:rPr>
        <w:t>achieving</w:t>
      </w:r>
      <w:r>
        <w:rPr>
          <w:rFonts w:cs="Arial"/>
        </w:rPr>
        <w:t xml:space="preserve"> the fast growth which we expect to enjoy. The controls at this stage are as a minimum;</w:t>
      </w:r>
    </w:p>
    <w:p w:rsidR="0039227E" w:rsidRDefault="0039227E" w:rsidP="00346687">
      <w:pPr>
        <w:ind w:left="0"/>
        <w:jc w:val="both"/>
        <w:rPr>
          <w:rFonts w:cs="Arial"/>
          <w:b/>
        </w:rPr>
      </w:pPr>
    </w:p>
    <w:p w:rsidR="00D60504" w:rsidRDefault="00D60504" w:rsidP="00346687">
      <w:pPr>
        <w:ind w:left="0"/>
        <w:jc w:val="both"/>
        <w:rPr>
          <w:rFonts w:cs="Arial"/>
          <w:b/>
        </w:rPr>
      </w:pPr>
    </w:p>
    <w:p w:rsidR="00F15F05" w:rsidRPr="00F15F05" w:rsidRDefault="00F15F05" w:rsidP="008F360C">
      <w:pPr>
        <w:numPr>
          <w:ilvl w:val="3"/>
          <w:numId w:val="9"/>
        </w:numPr>
        <w:tabs>
          <w:tab w:val="clear" w:pos="2880"/>
          <w:tab w:val="num" w:pos="1418"/>
        </w:tabs>
        <w:ind w:left="1418" w:hanging="567"/>
        <w:rPr>
          <w:rFonts w:cs="Arial"/>
          <w:lang w:val="en-GB"/>
        </w:rPr>
        <w:pPrChange w:id="252" w:author=" " w:date="2007-07-26T20:22:00Z">
          <w:pPr>
            <w:numPr>
              <w:ilvl w:val="3"/>
              <w:numId w:val="63"/>
            </w:numPr>
            <w:tabs>
              <w:tab w:val="num" w:pos="360"/>
              <w:tab w:val="num" w:pos="1418"/>
            </w:tabs>
            <w:ind w:left="1418" w:hanging="567"/>
          </w:pPr>
        </w:pPrChange>
      </w:pPr>
      <w:r>
        <w:rPr>
          <w:rFonts w:cs="Arial"/>
        </w:rPr>
        <w:t>Agreed budgets in place and monitored weekly for each part of the business</w:t>
      </w:r>
    </w:p>
    <w:p w:rsidR="00F15F05" w:rsidRPr="00F15F05" w:rsidRDefault="00F15F05" w:rsidP="00F15F05">
      <w:pPr>
        <w:ind w:left="851"/>
        <w:rPr>
          <w:rFonts w:cs="Arial"/>
          <w:lang w:val="en-GB"/>
        </w:rPr>
      </w:pPr>
    </w:p>
    <w:p w:rsidR="00D60504" w:rsidRPr="00F15F05" w:rsidRDefault="00D60504" w:rsidP="008F360C">
      <w:pPr>
        <w:numPr>
          <w:ilvl w:val="3"/>
          <w:numId w:val="9"/>
        </w:numPr>
        <w:tabs>
          <w:tab w:val="clear" w:pos="2880"/>
          <w:tab w:val="num" w:pos="1418"/>
        </w:tabs>
        <w:ind w:left="1418" w:hanging="567"/>
        <w:rPr>
          <w:rFonts w:cs="Arial"/>
          <w:lang w:val="en-GB"/>
        </w:rPr>
        <w:pPrChange w:id="253" w:author=" " w:date="2007-07-26T20:22:00Z">
          <w:pPr>
            <w:numPr>
              <w:ilvl w:val="3"/>
              <w:numId w:val="63"/>
            </w:numPr>
            <w:tabs>
              <w:tab w:val="num" w:pos="360"/>
              <w:tab w:val="num" w:pos="1418"/>
            </w:tabs>
            <w:ind w:left="1418" w:hanging="567"/>
          </w:pPr>
        </w:pPrChange>
      </w:pPr>
      <w:r>
        <w:rPr>
          <w:rFonts w:cs="Arial"/>
        </w:rPr>
        <w:t xml:space="preserve">Internal </w:t>
      </w:r>
      <w:r>
        <w:rPr>
          <w:rFonts w:cs="Arial"/>
          <w:bCs/>
          <w:lang w:val="en-IE"/>
        </w:rPr>
        <w:t>weekly sales and marketing call</w:t>
      </w:r>
    </w:p>
    <w:p w:rsidR="00F15F05" w:rsidRPr="00D60504" w:rsidRDefault="00F15F05" w:rsidP="00F15F05">
      <w:pPr>
        <w:ind w:left="851"/>
        <w:rPr>
          <w:rFonts w:cs="Arial"/>
          <w:lang w:val="en-GB"/>
        </w:rPr>
      </w:pPr>
    </w:p>
    <w:p w:rsidR="00D60504" w:rsidRPr="00F15F05" w:rsidRDefault="00D60504" w:rsidP="008F360C">
      <w:pPr>
        <w:numPr>
          <w:ilvl w:val="3"/>
          <w:numId w:val="9"/>
        </w:numPr>
        <w:tabs>
          <w:tab w:val="clear" w:pos="2880"/>
          <w:tab w:val="num" w:pos="1418"/>
        </w:tabs>
        <w:ind w:left="1418" w:hanging="567"/>
        <w:rPr>
          <w:rFonts w:cs="Arial"/>
          <w:lang w:val="en-GB"/>
        </w:rPr>
        <w:pPrChange w:id="254" w:author=" " w:date="2007-07-26T20:22:00Z">
          <w:pPr>
            <w:numPr>
              <w:ilvl w:val="3"/>
              <w:numId w:val="63"/>
            </w:numPr>
            <w:tabs>
              <w:tab w:val="num" w:pos="360"/>
              <w:tab w:val="num" w:pos="1418"/>
            </w:tabs>
            <w:ind w:left="1418" w:hanging="567"/>
          </w:pPr>
        </w:pPrChange>
      </w:pPr>
      <w:r>
        <w:rPr>
          <w:rFonts w:cs="Arial"/>
          <w:bCs/>
          <w:lang w:val="en-GB"/>
        </w:rPr>
        <w:t>Internal weekly operations call</w:t>
      </w:r>
    </w:p>
    <w:p w:rsidR="00F15F05" w:rsidRPr="00D60504" w:rsidRDefault="00F15F05" w:rsidP="00F15F05">
      <w:pPr>
        <w:ind w:left="851"/>
        <w:rPr>
          <w:rFonts w:cs="Arial"/>
          <w:lang w:val="en-GB"/>
        </w:rPr>
      </w:pPr>
    </w:p>
    <w:p w:rsidR="00D60504" w:rsidRDefault="00D60504" w:rsidP="008F360C">
      <w:pPr>
        <w:numPr>
          <w:ilvl w:val="3"/>
          <w:numId w:val="9"/>
        </w:numPr>
        <w:tabs>
          <w:tab w:val="clear" w:pos="2880"/>
          <w:tab w:val="num" w:pos="1418"/>
        </w:tabs>
        <w:ind w:left="1418" w:hanging="567"/>
        <w:rPr>
          <w:rFonts w:cs="Arial"/>
          <w:lang w:val="en-GB"/>
        </w:rPr>
        <w:pPrChange w:id="255" w:author=" " w:date="2007-07-26T20:22:00Z">
          <w:pPr>
            <w:numPr>
              <w:ilvl w:val="3"/>
              <w:numId w:val="63"/>
            </w:numPr>
            <w:tabs>
              <w:tab w:val="num" w:pos="360"/>
              <w:tab w:val="num" w:pos="1418"/>
            </w:tabs>
            <w:ind w:left="1418" w:hanging="567"/>
          </w:pPr>
        </w:pPrChange>
      </w:pPr>
      <w:r>
        <w:rPr>
          <w:rFonts w:cs="Arial"/>
          <w:bCs/>
          <w:lang w:val="en-GB"/>
        </w:rPr>
        <w:t>Internal weekly development call</w:t>
      </w:r>
      <w:r>
        <w:rPr>
          <w:rFonts w:cs="Arial"/>
          <w:lang w:val="en-GB"/>
        </w:rPr>
        <w:t xml:space="preserve"> to also</w:t>
      </w:r>
      <w:r w:rsidR="00F15F05">
        <w:rPr>
          <w:rFonts w:cs="Arial"/>
          <w:lang w:val="en-GB"/>
        </w:rPr>
        <w:t xml:space="preserve"> inc development partner</w:t>
      </w:r>
    </w:p>
    <w:p w:rsidR="00F15F05" w:rsidRDefault="00F15F05" w:rsidP="00F15F05">
      <w:pPr>
        <w:ind w:left="851"/>
        <w:rPr>
          <w:rFonts w:cs="Arial"/>
          <w:lang w:val="en-GB"/>
        </w:rPr>
      </w:pPr>
    </w:p>
    <w:p w:rsidR="00D60504" w:rsidRDefault="00D60504" w:rsidP="008F360C">
      <w:pPr>
        <w:numPr>
          <w:ilvl w:val="3"/>
          <w:numId w:val="9"/>
        </w:numPr>
        <w:tabs>
          <w:tab w:val="clear" w:pos="2880"/>
          <w:tab w:val="num" w:pos="1418"/>
        </w:tabs>
        <w:ind w:left="1418" w:hanging="567"/>
        <w:rPr>
          <w:rFonts w:cs="Arial"/>
          <w:lang w:val="en-GB"/>
        </w:rPr>
        <w:pPrChange w:id="256" w:author=" " w:date="2007-07-26T20:22:00Z">
          <w:pPr>
            <w:numPr>
              <w:ilvl w:val="3"/>
              <w:numId w:val="63"/>
            </w:numPr>
            <w:tabs>
              <w:tab w:val="num" w:pos="360"/>
              <w:tab w:val="num" w:pos="1418"/>
            </w:tabs>
            <w:ind w:left="1418" w:hanging="567"/>
          </w:pPr>
        </w:pPrChange>
      </w:pPr>
      <w:r>
        <w:rPr>
          <w:rFonts w:cs="Arial"/>
          <w:lang w:val="en-GB"/>
        </w:rPr>
        <w:t>Internal weekly management call to cover all operations topics</w:t>
      </w:r>
    </w:p>
    <w:p w:rsidR="00F15F05" w:rsidRDefault="00F15F05" w:rsidP="00F15F05">
      <w:pPr>
        <w:ind w:left="851"/>
        <w:rPr>
          <w:rFonts w:cs="Arial"/>
          <w:lang w:val="en-GB"/>
        </w:rPr>
      </w:pPr>
    </w:p>
    <w:p w:rsidR="00D60504" w:rsidRDefault="00D60504" w:rsidP="008F360C">
      <w:pPr>
        <w:numPr>
          <w:ilvl w:val="3"/>
          <w:numId w:val="9"/>
        </w:numPr>
        <w:tabs>
          <w:tab w:val="clear" w:pos="2880"/>
          <w:tab w:val="num" w:pos="1418"/>
        </w:tabs>
        <w:ind w:left="1418" w:hanging="567"/>
        <w:rPr>
          <w:rFonts w:cs="Arial"/>
          <w:lang w:val="en-GB"/>
        </w:rPr>
        <w:pPrChange w:id="257" w:author=" " w:date="2007-07-26T20:22:00Z">
          <w:pPr>
            <w:numPr>
              <w:ilvl w:val="3"/>
              <w:numId w:val="63"/>
            </w:numPr>
            <w:tabs>
              <w:tab w:val="num" w:pos="360"/>
              <w:tab w:val="num" w:pos="1418"/>
            </w:tabs>
            <w:ind w:left="1418" w:hanging="567"/>
          </w:pPr>
        </w:pPrChange>
      </w:pPr>
      <w:r>
        <w:rPr>
          <w:rFonts w:cs="Arial"/>
          <w:lang w:val="en-GB"/>
        </w:rPr>
        <w:t>CEO/ CFO/O Weekly cashflow call/ meeting</w:t>
      </w:r>
    </w:p>
    <w:p w:rsidR="00F15F05" w:rsidRDefault="00F15F05" w:rsidP="00F15F05">
      <w:pPr>
        <w:ind w:left="851"/>
        <w:rPr>
          <w:rFonts w:cs="Arial"/>
          <w:lang w:val="en-GB"/>
        </w:rPr>
      </w:pPr>
    </w:p>
    <w:p w:rsidR="00D60504" w:rsidRDefault="00D60504" w:rsidP="008F360C">
      <w:pPr>
        <w:numPr>
          <w:ilvl w:val="3"/>
          <w:numId w:val="9"/>
        </w:numPr>
        <w:tabs>
          <w:tab w:val="clear" w:pos="2880"/>
          <w:tab w:val="num" w:pos="1418"/>
        </w:tabs>
        <w:ind w:left="1418" w:hanging="567"/>
        <w:rPr>
          <w:rFonts w:cs="Arial"/>
          <w:lang w:val="en-GB"/>
        </w:rPr>
        <w:pPrChange w:id="258" w:author=" " w:date="2007-07-26T20:22:00Z">
          <w:pPr>
            <w:numPr>
              <w:ilvl w:val="3"/>
              <w:numId w:val="63"/>
            </w:numPr>
            <w:tabs>
              <w:tab w:val="num" w:pos="360"/>
              <w:tab w:val="num" w:pos="1418"/>
            </w:tabs>
            <w:ind w:left="1418" w:hanging="567"/>
          </w:pPr>
        </w:pPrChange>
      </w:pPr>
      <w:r>
        <w:rPr>
          <w:rFonts w:cs="Arial"/>
          <w:lang w:val="en-GB"/>
        </w:rPr>
        <w:t>Full pipeline review weekly and will form part of monthly board report</w:t>
      </w:r>
    </w:p>
    <w:p w:rsidR="00F15F05" w:rsidRDefault="00F15F05" w:rsidP="00F15F05">
      <w:pPr>
        <w:ind w:left="851"/>
        <w:rPr>
          <w:rFonts w:cs="Arial"/>
          <w:lang w:val="en-GB"/>
        </w:rPr>
      </w:pPr>
    </w:p>
    <w:p w:rsidR="00D60504" w:rsidRPr="009B0399" w:rsidRDefault="00D60504" w:rsidP="008F360C">
      <w:pPr>
        <w:numPr>
          <w:ilvl w:val="3"/>
          <w:numId w:val="9"/>
        </w:numPr>
        <w:tabs>
          <w:tab w:val="clear" w:pos="2880"/>
          <w:tab w:val="num" w:pos="1418"/>
        </w:tabs>
        <w:ind w:left="1418" w:hanging="567"/>
        <w:rPr>
          <w:rFonts w:cs="Arial"/>
          <w:lang w:val="en-GB"/>
        </w:rPr>
        <w:pPrChange w:id="259" w:author=" " w:date="2007-07-26T20:22:00Z">
          <w:pPr>
            <w:numPr>
              <w:ilvl w:val="3"/>
              <w:numId w:val="63"/>
            </w:numPr>
            <w:tabs>
              <w:tab w:val="num" w:pos="360"/>
              <w:tab w:val="num" w:pos="1418"/>
            </w:tabs>
            <w:ind w:left="1418" w:hanging="567"/>
          </w:pPr>
        </w:pPrChange>
      </w:pPr>
      <w:r>
        <w:rPr>
          <w:rFonts w:cs="Arial"/>
          <w:lang w:val="en-GB"/>
        </w:rPr>
        <w:t>Monthly board meeting (quarterly face to face with US Founders)</w:t>
      </w:r>
      <w:r w:rsidR="00F15F05">
        <w:rPr>
          <w:rFonts w:cs="Arial"/>
          <w:lang w:val="en-GB"/>
        </w:rPr>
        <w:t xml:space="preserve"> Each board meeting selected Advisory Board members will attend along with active investors.</w:t>
      </w:r>
    </w:p>
    <w:p w:rsidR="0039227E" w:rsidRPr="0039227E" w:rsidRDefault="0039227E" w:rsidP="00F15F05">
      <w:pPr>
        <w:ind w:left="1800"/>
        <w:jc w:val="both"/>
        <w:rPr>
          <w:rFonts w:cs="Arial"/>
          <w:b/>
          <w:lang w:val="en-IE"/>
        </w:rPr>
      </w:pPr>
    </w:p>
    <w:p w:rsidR="004766B9" w:rsidRPr="00F15F05" w:rsidRDefault="004766B9" w:rsidP="00F15F05">
      <w:pPr>
        <w:pStyle w:val="Heading2"/>
        <w:keepLines w:val="0"/>
        <w:spacing w:after="0" w:line="240" w:lineRule="auto"/>
        <w:rPr>
          <w:rFonts w:ascii="Arial" w:hAnsi="Arial" w:cs="Arial"/>
          <w:b/>
          <w:sz w:val="20"/>
        </w:rPr>
      </w:pPr>
      <w:bookmarkStart w:id="260" w:name="_Toc171606715"/>
      <w:bookmarkStart w:id="261" w:name="_Toc172287880"/>
      <w:bookmarkStart w:id="262" w:name="_Toc172288019"/>
      <w:bookmarkStart w:id="263" w:name="_Toc172288152"/>
      <w:r w:rsidRPr="00F15F05">
        <w:rPr>
          <w:rFonts w:ascii="Arial" w:hAnsi="Arial" w:cs="Arial"/>
          <w:b/>
          <w:sz w:val="20"/>
        </w:rPr>
        <w:t>Exit Strategy</w:t>
      </w:r>
      <w:bookmarkEnd w:id="260"/>
      <w:bookmarkEnd w:id="261"/>
      <w:bookmarkEnd w:id="262"/>
      <w:bookmarkEnd w:id="263"/>
    </w:p>
    <w:p w:rsidR="004766B9" w:rsidRPr="00F15F05" w:rsidRDefault="004766B9" w:rsidP="004766B9">
      <w:pPr>
        <w:pStyle w:val="Default"/>
        <w:rPr>
          <w:rFonts w:ascii="Arial" w:hAnsi="Arial" w:cs="Arial"/>
          <w:b/>
          <w:sz w:val="20"/>
          <w:szCs w:val="20"/>
          <w:u w:val="single"/>
        </w:rPr>
      </w:pPr>
    </w:p>
    <w:p w:rsidR="006A3C24" w:rsidRDefault="006A3C24" w:rsidP="004766B9">
      <w:pPr>
        <w:pStyle w:val="Default"/>
        <w:jc w:val="both"/>
        <w:rPr>
          <w:rFonts w:ascii="Arial" w:hAnsi="Arial" w:cs="Arial"/>
          <w:sz w:val="20"/>
          <w:szCs w:val="20"/>
        </w:rPr>
      </w:pPr>
      <w:r w:rsidRPr="006A3C24">
        <w:rPr>
          <w:rFonts w:ascii="Arial" w:hAnsi="Arial" w:cs="Arial"/>
          <w:sz w:val="20"/>
          <w:szCs w:val="20"/>
        </w:rPr>
        <w:t xml:space="preserve">Dating systems over the telephone and internet have been around for many years and have produced millions in revenues for their </w:t>
      </w:r>
      <w:r w:rsidR="00B203E9" w:rsidRPr="006A3C24">
        <w:rPr>
          <w:rFonts w:ascii="Arial" w:hAnsi="Arial" w:cs="Arial"/>
          <w:sz w:val="20"/>
          <w:szCs w:val="20"/>
        </w:rPr>
        <w:t>stakeholders</w:t>
      </w:r>
      <w:r w:rsidR="00B203E9">
        <w:rPr>
          <w:rFonts w:ascii="Arial" w:hAnsi="Arial" w:cs="Arial"/>
          <w:sz w:val="20"/>
          <w:szCs w:val="20"/>
        </w:rPr>
        <w:t>. Imagine</w:t>
      </w:r>
      <w:r>
        <w:rPr>
          <w:rFonts w:ascii="Arial" w:hAnsi="Arial" w:cs="Arial"/>
          <w:sz w:val="20"/>
          <w:szCs w:val="20"/>
        </w:rPr>
        <w:t xml:space="preserve"> this</w:t>
      </w:r>
      <w:r w:rsidR="00B203E9">
        <w:rPr>
          <w:rFonts w:ascii="Arial" w:hAnsi="Arial" w:cs="Arial"/>
          <w:sz w:val="20"/>
          <w:szCs w:val="20"/>
        </w:rPr>
        <w:t xml:space="preserve"> is</w:t>
      </w:r>
      <w:r>
        <w:rPr>
          <w:rFonts w:ascii="Arial" w:hAnsi="Arial" w:cs="Arial"/>
          <w:sz w:val="20"/>
          <w:szCs w:val="20"/>
        </w:rPr>
        <w:t xml:space="preserve"> now converged with the </w:t>
      </w:r>
      <w:smartTag w:uri="urn:schemas-microsoft-com:office:smarttags" w:element="place">
        <w:r>
          <w:rPr>
            <w:rFonts w:ascii="Arial" w:hAnsi="Arial" w:cs="Arial"/>
            <w:sz w:val="20"/>
            <w:szCs w:val="20"/>
          </w:rPr>
          <w:t>Mobile</w:t>
        </w:r>
      </w:smartTag>
      <w:r>
        <w:rPr>
          <w:rFonts w:ascii="Arial" w:hAnsi="Arial" w:cs="Arial"/>
          <w:sz w:val="20"/>
          <w:szCs w:val="20"/>
        </w:rPr>
        <w:t xml:space="preserve"> world</w:t>
      </w:r>
      <w:r w:rsidR="00B203E9">
        <w:rPr>
          <w:rFonts w:ascii="Arial" w:hAnsi="Arial" w:cs="Arial"/>
          <w:sz w:val="20"/>
          <w:szCs w:val="20"/>
        </w:rPr>
        <w:t xml:space="preserve"> and</w:t>
      </w:r>
      <w:r>
        <w:rPr>
          <w:rFonts w:ascii="Arial" w:hAnsi="Arial" w:cs="Arial"/>
          <w:sz w:val="20"/>
          <w:szCs w:val="20"/>
        </w:rPr>
        <w:t xml:space="preserve"> driven by Next2Friends</w:t>
      </w:r>
      <w:r w:rsidR="00B203E9">
        <w:rPr>
          <w:rFonts w:ascii="Arial" w:hAnsi="Arial" w:cs="Arial"/>
          <w:sz w:val="20"/>
          <w:szCs w:val="20"/>
        </w:rPr>
        <w:t>. The Management team of Next2Friends feels this</w:t>
      </w:r>
      <w:r>
        <w:rPr>
          <w:rFonts w:ascii="Arial" w:hAnsi="Arial" w:cs="Arial"/>
          <w:sz w:val="20"/>
          <w:szCs w:val="20"/>
        </w:rPr>
        <w:t xml:space="preserve"> will make the company a massive attraction to would be players battling to get in to the</w:t>
      </w:r>
      <w:r w:rsidRPr="006A3C24" w:rsidDel="006A3C24">
        <w:rPr>
          <w:rFonts w:ascii="Arial" w:hAnsi="Arial" w:cs="Arial"/>
          <w:sz w:val="20"/>
          <w:szCs w:val="20"/>
        </w:rPr>
        <w:t xml:space="preserve"> </w:t>
      </w:r>
      <w:r w:rsidR="004766B9" w:rsidRPr="00F15F05">
        <w:rPr>
          <w:rFonts w:ascii="Arial" w:hAnsi="Arial" w:cs="Arial"/>
          <w:sz w:val="20"/>
          <w:szCs w:val="20"/>
        </w:rPr>
        <w:t>market</w:t>
      </w:r>
      <w:r>
        <w:rPr>
          <w:rFonts w:ascii="Arial" w:hAnsi="Arial" w:cs="Arial"/>
          <w:sz w:val="20"/>
          <w:szCs w:val="20"/>
        </w:rPr>
        <w:t xml:space="preserve">. </w:t>
      </w:r>
    </w:p>
    <w:p w:rsidR="006A3C24" w:rsidRDefault="006A3C24" w:rsidP="004766B9">
      <w:pPr>
        <w:pStyle w:val="Default"/>
        <w:jc w:val="both"/>
        <w:rPr>
          <w:rFonts w:ascii="Arial" w:hAnsi="Arial" w:cs="Arial"/>
          <w:sz w:val="20"/>
          <w:szCs w:val="20"/>
        </w:rPr>
      </w:pPr>
    </w:p>
    <w:p w:rsidR="006A3C24" w:rsidRDefault="006A3C24" w:rsidP="004766B9">
      <w:pPr>
        <w:pStyle w:val="Default"/>
        <w:jc w:val="both"/>
        <w:rPr>
          <w:rFonts w:ascii="Arial" w:hAnsi="Arial" w:cs="Arial"/>
          <w:sz w:val="20"/>
          <w:szCs w:val="20"/>
        </w:rPr>
      </w:pPr>
      <w:r>
        <w:rPr>
          <w:rFonts w:ascii="Arial" w:hAnsi="Arial" w:cs="Arial"/>
          <w:sz w:val="20"/>
          <w:szCs w:val="20"/>
        </w:rPr>
        <w:t>The market</w:t>
      </w:r>
      <w:r w:rsidR="004766B9" w:rsidRPr="00F15F05">
        <w:rPr>
          <w:rFonts w:ascii="Arial" w:hAnsi="Arial" w:cs="Arial"/>
          <w:sz w:val="20"/>
          <w:szCs w:val="20"/>
        </w:rPr>
        <w:t xml:space="preserve"> is a rapidly growing market with many large companies</w:t>
      </w:r>
      <w:r>
        <w:rPr>
          <w:rFonts w:ascii="Arial" w:hAnsi="Arial" w:cs="Arial"/>
          <w:sz w:val="20"/>
          <w:szCs w:val="20"/>
        </w:rPr>
        <w:t xml:space="preserve"> considering or wishing they had the know how to penetrate the space.</w:t>
      </w:r>
    </w:p>
    <w:p w:rsidR="006A3C24" w:rsidRDefault="006A3C24" w:rsidP="004766B9">
      <w:pPr>
        <w:pStyle w:val="Default"/>
        <w:jc w:val="both"/>
        <w:rPr>
          <w:rFonts w:ascii="Arial" w:hAnsi="Arial" w:cs="Arial"/>
          <w:sz w:val="20"/>
          <w:szCs w:val="20"/>
        </w:rPr>
      </w:pPr>
    </w:p>
    <w:p w:rsidR="004766B9" w:rsidRPr="00F15F05" w:rsidRDefault="006A3C24" w:rsidP="004766B9">
      <w:pPr>
        <w:pStyle w:val="Default"/>
        <w:jc w:val="both"/>
        <w:rPr>
          <w:rFonts w:ascii="Arial" w:hAnsi="Arial" w:cs="Arial"/>
          <w:sz w:val="20"/>
          <w:szCs w:val="20"/>
        </w:rPr>
      </w:pPr>
      <w:r>
        <w:rPr>
          <w:rFonts w:ascii="Arial" w:hAnsi="Arial" w:cs="Arial"/>
          <w:sz w:val="20"/>
          <w:szCs w:val="20"/>
        </w:rPr>
        <w:t>Next2Friends’</w:t>
      </w:r>
      <w:r w:rsidR="004766B9" w:rsidRPr="00F15F05">
        <w:rPr>
          <w:rFonts w:ascii="Arial" w:hAnsi="Arial" w:cs="Arial"/>
          <w:sz w:val="20"/>
          <w:szCs w:val="20"/>
        </w:rPr>
        <w:t xml:space="preserve"> exit strategy is to be sold to a large </w:t>
      </w:r>
      <w:r>
        <w:rPr>
          <w:rFonts w:ascii="Arial" w:hAnsi="Arial" w:cs="Arial"/>
          <w:sz w:val="20"/>
          <w:szCs w:val="20"/>
        </w:rPr>
        <w:t>information or web 2.0</w:t>
      </w:r>
      <w:r w:rsidR="004766B9" w:rsidRPr="00F15F05">
        <w:rPr>
          <w:rFonts w:ascii="Arial" w:hAnsi="Arial" w:cs="Arial"/>
          <w:sz w:val="20"/>
          <w:szCs w:val="20"/>
        </w:rPr>
        <w:t xml:space="preserve"> firm over the next three to five years.  To be successful, </w:t>
      </w:r>
      <w:r>
        <w:rPr>
          <w:rFonts w:ascii="Arial" w:hAnsi="Arial" w:cs="Arial"/>
          <w:sz w:val="20"/>
          <w:szCs w:val="20"/>
        </w:rPr>
        <w:t xml:space="preserve">Next2Friends </w:t>
      </w:r>
      <w:r w:rsidR="004766B9" w:rsidRPr="00F15F05">
        <w:rPr>
          <w:rFonts w:ascii="Arial" w:hAnsi="Arial" w:cs="Arial"/>
          <w:sz w:val="20"/>
          <w:szCs w:val="20"/>
        </w:rPr>
        <w:t xml:space="preserve">must build market share, build brand recognition, key product positioning and </w:t>
      </w:r>
      <w:r>
        <w:rPr>
          <w:rFonts w:ascii="Arial" w:hAnsi="Arial" w:cs="Arial"/>
          <w:sz w:val="20"/>
          <w:szCs w:val="20"/>
        </w:rPr>
        <w:t>become that cool place to hang out, therefore driving the lust for corporate advertiser to target the captive and well defined user base.</w:t>
      </w:r>
    </w:p>
    <w:p w:rsidR="004766B9" w:rsidRPr="00F15F05" w:rsidRDefault="004766B9" w:rsidP="004766B9">
      <w:pPr>
        <w:pStyle w:val="Default"/>
        <w:jc w:val="both"/>
        <w:rPr>
          <w:rFonts w:ascii="Arial" w:hAnsi="Arial" w:cs="Arial"/>
          <w:sz w:val="20"/>
          <w:szCs w:val="20"/>
        </w:rPr>
      </w:pPr>
    </w:p>
    <w:p w:rsidR="006A3C24" w:rsidRDefault="004766B9" w:rsidP="004766B9">
      <w:pPr>
        <w:pStyle w:val="Default"/>
        <w:jc w:val="both"/>
        <w:rPr>
          <w:rFonts w:ascii="Arial" w:hAnsi="Arial" w:cs="Arial"/>
          <w:sz w:val="20"/>
          <w:szCs w:val="20"/>
        </w:rPr>
      </w:pPr>
      <w:r w:rsidRPr="00F15F05">
        <w:rPr>
          <w:rFonts w:ascii="Arial" w:hAnsi="Arial" w:cs="Arial"/>
          <w:sz w:val="20"/>
          <w:szCs w:val="20"/>
        </w:rPr>
        <w:t>Based on market research of existing organizations,</w:t>
      </w:r>
      <w:r w:rsidR="006A3C24">
        <w:rPr>
          <w:rFonts w:ascii="Arial" w:hAnsi="Arial" w:cs="Arial"/>
          <w:sz w:val="20"/>
          <w:szCs w:val="20"/>
        </w:rPr>
        <w:t xml:space="preserve"> detailed within the competitive analysis of this plab</w:t>
      </w:r>
      <w:r w:rsidRPr="00F15F05">
        <w:rPr>
          <w:rFonts w:ascii="Arial" w:hAnsi="Arial" w:cs="Arial"/>
          <w:sz w:val="20"/>
          <w:szCs w:val="20"/>
        </w:rPr>
        <w:t xml:space="preserve">, </w:t>
      </w:r>
      <w:r w:rsidR="006A3C24">
        <w:rPr>
          <w:rFonts w:ascii="Arial" w:hAnsi="Arial" w:cs="Arial"/>
          <w:sz w:val="20"/>
          <w:szCs w:val="20"/>
        </w:rPr>
        <w:t>the Management Team of Next2Friends</w:t>
      </w:r>
      <w:r w:rsidRPr="00F15F05">
        <w:rPr>
          <w:rFonts w:ascii="Arial" w:hAnsi="Arial" w:cs="Arial"/>
          <w:sz w:val="20"/>
          <w:szCs w:val="20"/>
        </w:rPr>
        <w:t xml:space="preserve"> estimates a conservative selling price of 5 to 10 times earnings.</w:t>
      </w:r>
    </w:p>
    <w:p w:rsidR="006A3C24" w:rsidRDefault="006A3C24" w:rsidP="004766B9">
      <w:pPr>
        <w:pStyle w:val="Default"/>
        <w:jc w:val="both"/>
        <w:rPr>
          <w:rFonts w:ascii="Arial" w:hAnsi="Arial" w:cs="Arial"/>
          <w:sz w:val="20"/>
          <w:szCs w:val="20"/>
        </w:rPr>
      </w:pPr>
    </w:p>
    <w:p w:rsidR="004766B9" w:rsidRPr="00F15F05" w:rsidRDefault="004766B9" w:rsidP="004766B9">
      <w:pPr>
        <w:pStyle w:val="Default"/>
        <w:jc w:val="both"/>
        <w:rPr>
          <w:rFonts w:ascii="Arial" w:hAnsi="Arial" w:cs="Arial"/>
          <w:sz w:val="20"/>
          <w:szCs w:val="20"/>
        </w:rPr>
      </w:pPr>
      <w:r w:rsidRPr="00F15F05">
        <w:rPr>
          <w:rFonts w:ascii="Arial" w:hAnsi="Arial" w:cs="Arial"/>
          <w:sz w:val="20"/>
          <w:szCs w:val="20"/>
        </w:rPr>
        <w:t xml:space="preserve">Based on </w:t>
      </w:r>
      <w:r w:rsidR="006A3C24">
        <w:rPr>
          <w:rFonts w:ascii="Arial" w:hAnsi="Arial" w:cs="Arial"/>
          <w:sz w:val="20"/>
          <w:szCs w:val="20"/>
        </w:rPr>
        <w:t>our</w:t>
      </w:r>
      <w:r w:rsidR="006A3C24" w:rsidRPr="00F15F05">
        <w:rPr>
          <w:rFonts w:ascii="Arial" w:hAnsi="Arial" w:cs="Arial"/>
          <w:sz w:val="20"/>
          <w:szCs w:val="20"/>
        </w:rPr>
        <w:t xml:space="preserve"> </w:t>
      </w:r>
      <w:r w:rsidR="006A3C24">
        <w:rPr>
          <w:rFonts w:ascii="Arial" w:hAnsi="Arial" w:cs="Arial"/>
          <w:sz w:val="20"/>
          <w:szCs w:val="20"/>
        </w:rPr>
        <w:t>three</w:t>
      </w:r>
      <w:r w:rsidRPr="00F15F05">
        <w:rPr>
          <w:rFonts w:ascii="Arial" w:hAnsi="Arial" w:cs="Arial"/>
          <w:sz w:val="20"/>
          <w:szCs w:val="20"/>
        </w:rPr>
        <w:t xml:space="preserve"> (</w:t>
      </w:r>
      <w:r w:rsidR="006A3C24">
        <w:rPr>
          <w:rFonts w:ascii="Arial" w:hAnsi="Arial" w:cs="Arial"/>
          <w:sz w:val="20"/>
          <w:szCs w:val="20"/>
        </w:rPr>
        <w:t>3</w:t>
      </w:r>
      <w:r w:rsidRPr="00F15F05">
        <w:rPr>
          <w:rFonts w:ascii="Arial" w:hAnsi="Arial" w:cs="Arial"/>
          <w:sz w:val="20"/>
          <w:szCs w:val="20"/>
        </w:rPr>
        <w:t xml:space="preserve">) year financial model, </w:t>
      </w:r>
      <w:r w:rsidR="006A3C24">
        <w:rPr>
          <w:rFonts w:ascii="Arial" w:hAnsi="Arial" w:cs="Arial"/>
          <w:sz w:val="20"/>
          <w:szCs w:val="20"/>
        </w:rPr>
        <w:t>the Management Team of Next2Friends</w:t>
      </w:r>
      <w:r w:rsidRPr="00F15F05">
        <w:rPr>
          <w:rFonts w:ascii="Arial" w:hAnsi="Arial" w:cs="Arial"/>
          <w:sz w:val="20"/>
          <w:szCs w:val="20"/>
        </w:rPr>
        <w:t xml:space="preserve"> estimates a valuation of </w:t>
      </w:r>
      <w:r w:rsidRPr="007F6181">
        <w:rPr>
          <w:rFonts w:ascii="Arial" w:hAnsi="Arial" w:cs="Arial"/>
          <w:sz w:val="20"/>
          <w:szCs w:val="20"/>
          <w:highlight w:val="yellow"/>
        </w:rPr>
        <w:t>$</w:t>
      </w:r>
      <w:r w:rsidR="006A3C24" w:rsidRPr="007F6181">
        <w:rPr>
          <w:rFonts w:ascii="Arial" w:hAnsi="Arial" w:cs="Arial"/>
          <w:sz w:val="20"/>
          <w:szCs w:val="20"/>
          <w:highlight w:val="yellow"/>
        </w:rPr>
        <w:t xml:space="preserve">xx </w:t>
      </w:r>
      <w:r w:rsidRPr="007F6181">
        <w:rPr>
          <w:rFonts w:ascii="Arial" w:hAnsi="Arial" w:cs="Arial"/>
          <w:sz w:val="20"/>
          <w:szCs w:val="20"/>
          <w:highlight w:val="yellow"/>
        </w:rPr>
        <w:t>to $</w:t>
      </w:r>
      <w:r w:rsidR="006A3C24" w:rsidRPr="007F6181">
        <w:rPr>
          <w:rFonts w:ascii="Arial" w:hAnsi="Arial" w:cs="Arial"/>
          <w:sz w:val="20"/>
          <w:szCs w:val="20"/>
          <w:highlight w:val="yellow"/>
        </w:rPr>
        <w:t xml:space="preserve">xxx </w:t>
      </w:r>
      <w:r w:rsidRPr="007F6181">
        <w:rPr>
          <w:rFonts w:ascii="Arial" w:hAnsi="Arial" w:cs="Arial"/>
          <w:sz w:val="20"/>
          <w:szCs w:val="20"/>
          <w:highlight w:val="yellow"/>
        </w:rPr>
        <w:t>million</w:t>
      </w:r>
      <w:r w:rsidRPr="00F15F05">
        <w:rPr>
          <w:rFonts w:ascii="Arial" w:hAnsi="Arial" w:cs="Arial"/>
          <w:sz w:val="20"/>
          <w:szCs w:val="20"/>
        </w:rPr>
        <w:t>.</w:t>
      </w:r>
    </w:p>
    <w:p w:rsidR="006A3C24" w:rsidRDefault="006A3C24" w:rsidP="00F15F05">
      <w:pPr>
        <w:pStyle w:val="Heading2"/>
        <w:keepLines w:val="0"/>
        <w:spacing w:after="0" w:line="240" w:lineRule="auto"/>
        <w:ind w:left="1080"/>
        <w:rPr>
          <w:rFonts w:ascii="Arial" w:hAnsi="Arial" w:cs="Arial"/>
          <w:spacing w:val="-5"/>
          <w:kern w:val="0"/>
          <w:sz w:val="20"/>
        </w:rPr>
      </w:pPr>
    </w:p>
    <w:p w:rsidR="006A3C24" w:rsidRDefault="006A3C24" w:rsidP="006A3C24">
      <w:pPr>
        <w:pStyle w:val="BodyText"/>
      </w:pPr>
    </w:p>
    <w:p w:rsidR="006A3C24" w:rsidRDefault="006A3C24" w:rsidP="006A3C24">
      <w:pPr>
        <w:pStyle w:val="BodyText"/>
      </w:pPr>
    </w:p>
    <w:p w:rsidR="006A3C24" w:rsidRDefault="006A3C24" w:rsidP="006A3C24">
      <w:pPr>
        <w:pStyle w:val="BodyText"/>
      </w:pPr>
    </w:p>
    <w:p w:rsidR="00F15F05" w:rsidRPr="00F15F05" w:rsidRDefault="00F15F05" w:rsidP="00F15F05">
      <w:pPr>
        <w:pStyle w:val="BodyText"/>
      </w:pPr>
    </w:p>
    <w:p w:rsidR="004766B9" w:rsidRDefault="004766B9" w:rsidP="00F15F05">
      <w:pPr>
        <w:pStyle w:val="Heading2"/>
        <w:keepLines w:val="0"/>
        <w:spacing w:after="0" w:line="240" w:lineRule="auto"/>
        <w:ind w:left="1080"/>
        <w:rPr>
          <w:rFonts w:ascii="Arial" w:hAnsi="Arial" w:cs="Arial"/>
          <w:b/>
          <w:sz w:val="20"/>
        </w:rPr>
      </w:pPr>
      <w:bookmarkStart w:id="264" w:name="_Toc172287881"/>
      <w:bookmarkStart w:id="265" w:name="_Toc172288153"/>
      <w:r w:rsidRPr="00F15F05">
        <w:rPr>
          <w:rFonts w:ascii="Arial" w:hAnsi="Arial" w:cs="Arial"/>
          <w:b/>
          <w:sz w:val="20"/>
        </w:rPr>
        <w:t>Key Investor Points</w:t>
      </w:r>
      <w:bookmarkEnd w:id="265"/>
    </w:p>
    <w:p w:rsidR="006A3C24" w:rsidRDefault="006A3C24" w:rsidP="006A3C24">
      <w:pPr>
        <w:pStyle w:val="BodyText"/>
      </w:pPr>
    </w:p>
    <w:p w:rsidR="006A3C24" w:rsidRPr="007F6181" w:rsidRDefault="006A3C24" w:rsidP="008F360C">
      <w:pPr>
        <w:numPr>
          <w:ilvl w:val="3"/>
          <w:numId w:val="9"/>
        </w:numPr>
        <w:tabs>
          <w:tab w:val="clear" w:pos="2880"/>
          <w:tab w:val="num" w:pos="1418"/>
        </w:tabs>
        <w:ind w:left="1418" w:hanging="567"/>
        <w:rPr>
          <w:rFonts w:cs="Arial"/>
          <w:lang w:val="en-GB"/>
        </w:rPr>
        <w:pPrChange w:id="266" w:author=" " w:date="2007-07-26T20:22:00Z">
          <w:pPr>
            <w:numPr>
              <w:ilvl w:val="3"/>
              <w:numId w:val="63"/>
            </w:numPr>
            <w:tabs>
              <w:tab w:val="num" w:pos="360"/>
              <w:tab w:val="num" w:pos="1418"/>
            </w:tabs>
            <w:ind w:left="1418" w:hanging="567"/>
          </w:pPr>
        </w:pPrChange>
      </w:pPr>
      <w:r>
        <w:rPr>
          <w:rFonts w:cs="Arial"/>
          <w:lang w:val="en-GB"/>
        </w:rPr>
        <w:lastRenderedPageBreak/>
        <w:t xml:space="preserve">Patent pending product in a </w:t>
      </w:r>
      <w:r w:rsidRPr="006A3C24">
        <w:t xml:space="preserve">market which </w:t>
      </w:r>
      <w:r w:rsidRPr="006A3C24">
        <w:rPr>
          <w:color w:val="000000"/>
        </w:rPr>
        <w:t>Experts say that the number of subscribers will reach 250,000,000 by 2010, and that revenue will reach over $27 billion by that year</w:t>
      </w:r>
      <w:r>
        <w:rPr>
          <w:color w:val="000000"/>
        </w:rPr>
        <w:t>.</w:t>
      </w:r>
    </w:p>
    <w:p w:rsidR="007F6181" w:rsidRPr="007F6181" w:rsidRDefault="007F6181" w:rsidP="007F6181">
      <w:pPr>
        <w:ind w:left="851"/>
        <w:rPr>
          <w:rFonts w:cs="Arial"/>
          <w:lang w:val="en-GB"/>
        </w:rPr>
      </w:pPr>
    </w:p>
    <w:p w:rsidR="007F6181" w:rsidRPr="00A709CB" w:rsidRDefault="007F6181" w:rsidP="008F360C">
      <w:pPr>
        <w:numPr>
          <w:ilvl w:val="3"/>
          <w:numId w:val="9"/>
        </w:numPr>
        <w:tabs>
          <w:tab w:val="clear" w:pos="2880"/>
          <w:tab w:val="num" w:pos="1418"/>
        </w:tabs>
        <w:ind w:left="1418" w:hanging="567"/>
        <w:rPr>
          <w:rFonts w:cs="Arial"/>
          <w:lang w:val="en-GB"/>
        </w:rPr>
        <w:pPrChange w:id="267" w:author=" " w:date="2007-07-26T20:22:00Z">
          <w:pPr>
            <w:numPr>
              <w:ilvl w:val="3"/>
              <w:numId w:val="63"/>
            </w:numPr>
            <w:tabs>
              <w:tab w:val="num" w:pos="360"/>
              <w:tab w:val="num" w:pos="1418"/>
            </w:tabs>
            <w:ind w:left="1418" w:hanging="567"/>
          </w:pPr>
        </w:pPrChange>
      </w:pPr>
      <w:r w:rsidRPr="00A709CB">
        <w:rPr>
          <w:rFonts w:cs="Arial"/>
        </w:rPr>
        <w:t>Youtube.com - 20 million visitors each month</w:t>
      </w:r>
      <w:r w:rsidRPr="00A709CB">
        <w:rPr>
          <w:rFonts w:cs="Arial"/>
          <w:lang w:val="en-GB"/>
        </w:rPr>
        <w:t xml:space="preserve"> with </w:t>
      </w:r>
      <w:r w:rsidRPr="00A709CB">
        <w:rPr>
          <w:rFonts w:cs="Arial"/>
        </w:rPr>
        <w:t>100 million clips viewed daily with an additional 65,000 new uploaded</w:t>
      </w:r>
      <w:r>
        <w:rPr>
          <w:rFonts w:cs="Arial"/>
        </w:rPr>
        <w:t>. And you cant download files, users do not earn from views of their productions</w:t>
      </w:r>
    </w:p>
    <w:p w:rsidR="007F6181" w:rsidRPr="00A709CB" w:rsidRDefault="007F6181" w:rsidP="007F6181">
      <w:pPr>
        <w:ind w:left="851"/>
        <w:rPr>
          <w:rFonts w:cs="Arial"/>
          <w:lang w:val="en-GB"/>
        </w:rPr>
      </w:pPr>
    </w:p>
    <w:p w:rsidR="007F6181" w:rsidRPr="00A709CB" w:rsidRDefault="007F6181" w:rsidP="008F360C">
      <w:pPr>
        <w:numPr>
          <w:ilvl w:val="3"/>
          <w:numId w:val="9"/>
        </w:numPr>
        <w:tabs>
          <w:tab w:val="clear" w:pos="2880"/>
          <w:tab w:val="num" w:pos="1418"/>
        </w:tabs>
        <w:ind w:left="1418" w:hanging="567"/>
        <w:rPr>
          <w:rFonts w:cs="Arial"/>
          <w:lang w:val="en-GB"/>
        </w:rPr>
        <w:pPrChange w:id="268" w:author=" " w:date="2007-07-26T20:22:00Z">
          <w:pPr>
            <w:numPr>
              <w:ilvl w:val="3"/>
              <w:numId w:val="63"/>
            </w:numPr>
            <w:tabs>
              <w:tab w:val="num" w:pos="360"/>
              <w:tab w:val="num" w:pos="1418"/>
            </w:tabs>
            <w:ind w:left="1418" w:hanging="567"/>
          </w:pPr>
        </w:pPrChange>
      </w:pPr>
      <w:r w:rsidRPr="00A709CB">
        <w:rPr>
          <w:rFonts w:cs="Arial"/>
        </w:rPr>
        <w:t>Jupiter Research estimated that the online dating segment would make around $600 million last year.Match.com makes an estimated $20m a month.</w:t>
      </w:r>
      <w:r>
        <w:rPr>
          <w:rFonts w:cs="Arial"/>
        </w:rPr>
        <w:t xml:space="preserve"> And this is just for a basic online service.</w:t>
      </w:r>
    </w:p>
    <w:p w:rsidR="001915CD" w:rsidRPr="006A3C24" w:rsidRDefault="001915CD" w:rsidP="007F6181">
      <w:pPr>
        <w:ind w:left="851"/>
        <w:rPr>
          <w:rFonts w:cs="Arial"/>
          <w:lang w:val="en-GB"/>
        </w:rPr>
      </w:pPr>
    </w:p>
    <w:p w:rsidR="006A3C24" w:rsidRPr="001915CD" w:rsidRDefault="006A3C24" w:rsidP="008F360C">
      <w:pPr>
        <w:numPr>
          <w:ilvl w:val="3"/>
          <w:numId w:val="9"/>
        </w:numPr>
        <w:tabs>
          <w:tab w:val="clear" w:pos="2880"/>
          <w:tab w:val="num" w:pos="1418"/>
        </w:tabs>
        <w:ind w:left="1418" w:hanging="567"/>
        <w:rPr>
          <w:rFonts w:cs="Arial"/>
          <w:lang w:val="en-GB"/>
        </w:rPr>
        <w:pPrChange w:id="269" w:author=" " w:date="2007-07-26T20:22:00Z">
          <w:pPr>
            <w:numPr>
              <w:ilvl w:val="3"/>
              <w:numId w:val="63"/>
            </w:numPr>
            <w:tabs>
              <w:tab w:val="num" w:pos="360"/>
              <w:tab w:val="num" w:pos="1418"/>
            </w:tabs>
            <w:ind w:left="1418" w:hanging="567"/>
          </w:pPr>
        </w:pPrChange>
      </w:pPr>
      <w:r w:rsidRPr="006A3C24">
        <w:rPr>
          <w:color w:val="000000"/>
        </w:rPr>
        <w:t xml:space="preserve">Experts </w:t>
      </w:r>
      <w:r w:rsidRPr="00F15F05">
        <w:rPr>
          <w:rFonts w:cs="Arial"/>
        </w:rPr>
        <w:t>that</w:t>
      </w:r>
      <w:r>
        <w:rPr>
          <w:rFonts w:cs="Arial"/>
        </w:rPr>
        <w:t xml:space="preserve"> Next2Friends</w:t>
      </w:r>
      <w:r w:rsidRPr="00F15F05">
        <w:rPr>
          <w:rFonts w:cs="Arial"/>
        </w:rPr>
        <w:t xml:space="preserve"> solves a major problem for large </w:t>
      </w:r>
      <w:r>
        <w:rPr>
          <w:rFonts w:cs="Arial"/>
        </w:rPr>
        <w:t>social networking site for driving additional revenues and usage, therefore making the site far more sticky</w:t>
      </w:r>
    </w:p>
    <w:p w:rsidR="001915CD" w:rsidRPr="006A3C24" w:rsidRDefault="001915CD" w:rsidP="001915CD">
      <w:pPr>
        <w:ind w:left="851"/>
        <w:rPr>
          <w:rFonts w:cs="Arial"/>
          <w:lang w:val="en-GB"/>
        </w:rPr>
      </w:pPr>
    </w:p>
    <w:p w:rsidR="006A3C24" w:rsidRPr="001915CD" w:rsidRDefault="006A3C24" w:rsidP="008F360C">
      <w:pPr>
        <w:numPr>
          <w:ilvl w:val="3"/>
          <w:numId w:val="9"/>
        </w:numPr>
        <w:tabs>
          <w:tab w:val="clear" w:pos="2880"/>
          <w:tab w:val="num" w:pos="1418"/>
        </w:tabs>
        <w:ind w:left="1418" w:hanging="567"/>
        <w:rPr>
          <w:rFonts w:cs="Arial"/>
          <w:lang w:val="en-GB"/>
        </w:rPr>
        <w:pPrChange w:id="270" w:author=" " w:date="2007-07-26T20:22:00Z">
          <w:pPr>
            <w:numPr>
              <w:ilvl w:val="3"/>
              <w:numId w:val="63"/>
            </w:numPr>
            <w:tabs>
              <w:tab w:val="num" w:pos="360"/>
              <w:tab w:val="num" w:pos="1418"/>
            </w:tabs>
            <w:ind w:left="1418" w:hanging="567"/>
          </w:pPr>
        </w:pPrChange>
      </w:pPr>
      <w:r>
        <w:rPr>
          <w:rFonts w:cs="Arial"/>
        </w:rPr>
        <w:t>The only solution that</w:t>
      </w:r>
      <w:r w:rsidRPr="006A3C24">
        <w:rPr>
          <w:rFonts w:cs="Arial"/>
        </w:rPr>
        <w:t xml:space="preserve"> </w:t>
      </w:r>
      <w:r>
        <w:rPr>
          <w:rFonts w:cs="Arial"/>
        </w:rPr>
        <w:t>blends the online world with the mobile world</w:t>
      </w:r>
    </w:p>
    <w:p w:rsidR="001915CD" w:rsidRPr="006A3C24" w:rsidRDefault="001915CD" w:rsidP="001915CD">
      <w:pPr>
        <w:ind w:left="851"/>
        <w:rPr>
          <w:rFonts w:cs="Arial"/>
          <w:lang w:val="en-GB"/>
        </w:rPr>
      </w:pPr>
    </w:p>
    <w:p w:rsidR="006A3C24" w:rsidRPr="001915CD" w:rsidRDefault="006A3C24" w:rsidP="008F360C">
      <w:pPr>
        <w:numPr>
          <w:ilvl w:val="3"/>
          <w:numId w:val="9"/>
        </w:numPr>
        <w:tabs>
          <w:tab w:val="clear" w:pos="2880"/>
          <w:tab w:val="num" w:pos="1418"/>
        </w:tabs>
        <w:ind w:left="1418" w:hanging="567"/>
        <w:rPr>
          <w:rFonts w:cs="Arial"/>
          <w:lang w:val="en-GB"/>
        </w:rPr>
        <w:pPrChange w:id="271" w:author=" " w:date="2007-07-26T20:22:00Z">
          <w:pPr>
            <w:numPr>
              <w:ilvl w:val="3"/>
              <w:numId w:val="63"/>
            </w:numPr>
            <w:tabs>
              <w:tab w:val="num" w:pos="360"/>
              <w:tab w:val="num" w:pos="1418"/>
            </w:tabs>
            <w:ind w:left="1418" w:hanging="567"/>
          </w:pPr>
        </w:pPrChange>
      </w:pPr>
      <w:r>
        <w:rPr>
          <w:rFonts w:cs="Arial"/>
        </w:rPr>
        <w:t xml:space="preserve">The only site that pays/ rewards </w:t>
      </w:r>
      <w:r w:rsidR="001915CD">
        <w:rPr>
          <w:rFonts w:cs="Arial"/>
        </w:rPr>
        <w:t>loyalty</w:t>
      </w:r>
      <w:r>
        <w:rPr>
          <w:rFonts w:cs="Arial"/>
        </w:rPr>
        <w:t xml:space="preserve"> and usage</w:t>
      </w:r>
    </w:p>
    <w:p w:rsidR="001915CD" w:rsidRPr="006A3C24" w:rsidRDefault="001915CD" w:rsidP="001915CD">
      <w:pPr>
        <w:ind w:left="851"/>
        <w:rPr>
          <w:rFonts w:cs="Arial"/>
          <w:lang w:val="en-GB"/>
        </w:rPr>
      </w:pPr>
    </w:p>
    <w:p w:rsidR="006A3C24" w:rsidRDefault="006A3C24" w:rsidP="008F360C">
      <w:pPr>
        <w:numPr>
          <w:ilvl w:val="3"/>
          <w:numId w:val="9"/>
        </w:numPr>
        <w:tabs>
          <w:tab w:val="clear" w:pos="2880"/>
          <w:tab w:val="num" w:pos="1418"/>
        </w:tabs>
        <w:ind w:left="1418" w:hanging="567"/>
        <w:rPr>
          <w:rFonts w:cs="Arial"/>
          <w:lang w:val="en-GB"/>
        </w:rPr>
        <w:pPrChange w:id="272" w:author=" " w:date="2007-07-26T20:22:00Z">
          <w:pPr>
            <w:numPr>
              <w:ilvl w:val="3"/>
              <w:numId w:val="63"/>
            </w:numPr>
            <w:tabs>
              <w:tab w:val="num" w:pos="360"/>
              <w:tab w:val="num" w:pos="1418"/>
            </w:tabs>
            <w:ind w:left="1418" w:hanging="567"/>
          </w:pPr>
        </w:pPrChange>
      </w:pPr>
      <w:r>
        <w:rPr>
          <w:rFonts w:cs="Arial"/>
          <w:lang w:val="en-GB"/>
        </w:rPr>
        <w:t>Large multiple exit for</w:t>
      </w:r>
      <w:r w:rsidR="001915CD">
        <w:rPr>
          <w:rFonts w:cs="Arial"/>
          <w:lang w:val="en-GB"/>
        </w:rPr>
        <w:t xml:space="preserve"> A Round ( with no dilution in further rounds) Investors</w:t>
      </w:r>
    </w:p>
    <w:p w:rsidR="001915CD" w:rsidRDefault="001915CD" w:rsidP="001915CD">
      <w:pPr>
        <w:ind w:left="851"/>
        <w:rPr>
          <w:rFonts w:cs="Arial"/>
          <w:lang w:val="en-GB"/>
        </w:rPr>
      </w:pPr>
    </w:p>
    <w:p w:rsidR="001915CD" w:rsidRDefault="001915CD" w:rsidP="008F360C">
      <w:pPr>
        <w:numPr>
          <w:ilvl w:val="3"/>
          <w:numId w:val="9"/>
        </w:numPr>
        <w:tabs>
          <w:tab w:val="clear" w:pos="2880"/>
          <w:tab w:val="num" w:pos="1418"/>
        </w:tabs>
        <w:ind w:left="1418" w:hanging="567"/>
        <w:rPr>
          <w:rFonts w:cs="Arial"/>
          <w:lang w:val="en-GB"/>
        </w:rPr>
        <w:pPrChange w:id="273" w:author=" " w:date="2007-07-26T20:22:00Z">
          <w:pPr>
            <w:numPr>
              <w:ilvl w:val="3"/>
              <w:numId w:val="63"/>
            </w:numPr>
            <w:tabs>
              <w:tab w:val="num" w:pos="360"/>
              <w:tab w:val="num" w:pos="1418"/>
            </w:tabs>
            <w:ind w:left="1418" w:hanging="567"/>
          </w:pPr>
        </w:pPrChange>
      </w:pPr>
      <w:r>
        <w:rPr>
          <w:rFonts w:cs="Arial"/>
          <w:lang w:val="en-GB"/>
        </w:rPr>
        <w:t>Run by experienced management team who have invested their own cash and 16 man years of development effort so far</w:t>
      </w:r>
    </w:p>
    <w:p w:rsidR="001915CD" w:rsidRDefault="001915CD" w:rsidP="001915CD">
      <w:pPr>
        <w:ind w:left="851"/>
        <w:rPr>
          <w:rFonts w:cs="Arial"/>
          <w:lang w:val="en-GB"/>
        </w:rPr>
      </w:pPr>
    </w:p>
    <w:p w:rsidR="001915CD" w:rsidRDefault="001915CD" w:rsidP="008F360C">
      <w:pPr>
        <w:numPr>
          <w:ilvl w:val="3"/>
          <w:numId w:val="9"/>
        </w:numPr>
        <w:tabs>
          <w:tab w:val="clear" w:pos="2880"/>
          <w:tab w:val="num" w:pos="1418"/>
        </w:tabs>
        <w:ind w:left="1418" w:hanging="567"/>
        <w:rPr>
          <w:rFonts w:cs="Arial"/>
          <w:lang w:val="en-GB"/>
        </w:rPr>
        <w:pPrChange w:id="274" w:author=" " w:date="2007-07-26T20:22:00Z">
          <w:pPr>
            <w:numPr>
              <w:ilvl w:val="3"/>
              <w:numId w:val="63"/>
            </w:numPr>
            <w:tabs>
              <w:tab w:val="num" w:pos="360"/>
              <w:tab w:val="num" w:pos="1418"/>
            </w:tabs>
            <w:ind w:left="1418" w:hanging="567"/>
          </w:pPr>
        </w:pPrChange>
      </w:pPr>
      <w:r>
        <w:rPr>
          <w:rFonts w:cs="Arial"/>
          <w:lang w:val="en-GB"/>
        </w:rPr>
        <w:t>Registered users wanting to give us cash now!</w:t>
      </w:r>
    </w:p>
    <w:bookmarkEnd w:id="264"/>
    <w:p w:rsidR="004766B9" w:rsidRPr="00F15F05" w:rsidRDefault="004766B9" w:rsidP="004766B9">
      <w:pPr>
        <w:jc w:val="both"/>
        <w:rPr>
          <w:rFonts w:cs="Arial"/>
        </w:rPr>
      </w:pPr>
    </w:p>
    <w:p w:rsidR="004766B9" w:rsidRPr="00F15F05" w:rsidRDefault="004766B9" w:rsidP="004766B9">
      <w:pPr>
        <w:ind w:left="284" w:hanging="284"/>
        <w:jc w:val="both"/>
        <w:rPr>
          <w:rFonts w:cs="Arial"/>
          <w:b/>
        </w:rPr>
      </w:pPr>
      <w:r w:rsidRPr="00F15F05">
        <w:rPr>
          <w:rFonts w:cs="Arial"/>
        </w:rPr>
        <w:t xml:space="preserve">With this in mind, the current management team invites </w:t>
      </w:r>
      <w:r w:rsidR="001915CD">
        <w:rPr>
          <w:rFonts w:cs="Arial"/>
        </w:rPr>
        <w:t>serious Investors</w:t>
      </w:r>
      <w:r w:rsidRPr="00F15F05">
        <w:rPr>
          <w:rFonts w:cs="Arial"/>
        </w:rPr>
        <w:t xml:space="preserve"> to discuss this opportuntity further</w:t>
      </w:r>
    </w:p>
    <w:p w:rsidR="004766B9" w:rsidRDefault="004766B9"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1915CD" w:rsidRDefault="001915CD" w:rsidP="00AE089F">
      <w:pPr>
        <w:ind w:left="284" w:hanging="284"/>
        <w:jc w:val="both"/>
        <w:rPr>
          <w:rFonts w:cs="Arial"/>
          <w:b/>
        </w:rPr>
      </w:pPr>
    </w:p>
    <w:p w:rsidR="004766B9" w:rsidRPr="00A709CB" w:rsidRDefault="004766B9" w:rsidP="00AE089F">
      <w:pPr>
        <w:ind w:left="284" w:hanging="284"/>
        <w:jc w:val="both"/>
        <w:rPr>
          <w:rFonts w:cs="Arial"/>
          <w:b/>
        </w:rPr>
      </w:pPr>
    </w:p>
    <w:p w:rsidR="0088501E" w:rsidRDefault="0088501E" w:rsidP="009D2483">
      <w:pPr>
        <w:pStyle w:val="Heading1"/>
        <w:ind w:left="0"/>
      </w:pPr>
      <w:bookmarkStart w:id="275" w:name="_Toc172965986"/>
      <w:r w:rsidRPr="00A709CB">
        <w:rPr>
          <w:rFonts w:ascii="Arial" w:hAnsi="Arial" w:cs="Arial"/>
          <w:sz w:val="20"/>
        </w:rPr>
        <w:lastRenderedPageBreak/>
        <w:t>Management Team or Resourcing</w:t>
      </w:r>
      <w:bookmarkEnd w:id="275"/>
    </w:p>
    <w:p w:rsidR="00A709CB" w:rsidRPr="00A709CB" w:rsidRDefault="00A709CB" w:rsidP="00A709CB">
      <w:pPr>
        <w:ind w:left="0"/>
        <w:jc w:val="both"/>
        <w:rPr>
          <w:rFonts w:cs="Arial"/>
        </w:rPr>
      </w:pPr>
      <w:r w:rsidRPr="00A709CB">
        <w:rPr>
          <w:rFonts w:cs="Arial"/>
        </w:rPr>
        <w:t xml:space="preserve">Next2Friends have secured the initial founding members of the business and identified the additional talent which is required to </w:t>
      </w:r>
      <w:r w:rsidR="00921F6D" w:rsidRPr="00A709CB">
        <w:rPr>
          <w:rFonts w:cs="Arial"/>
        </w:rPr>
        <w:t>ensure</w:t>
      </w:r>
      <w:r w:rsidRPr="00A709CB">
        <w:rPr>
          <w:rFonts w:cs="Arial"/>
        </w:rPr>
        <w:t xml:space="preserve"> that the company achieves the corporate aims and objectives as detailed within this plan.</w:t>
      </w:r>
    </w:p>
    <w:p w:rsidR="00A709CB" w:rsidRDefault="00A709CB" w:rsidP="00AE089F">
      <w:pPr>
        <w:ind w:left="284" w:hanging="284"/>
        <w:jc w:val="both"/>
        <w:rPr>
          <w:rFonts w:cs="Arial"/>
          <w:b/>
        </w:rPr>
      </w:pPr>
    </w:p>
    <w:p w:rsidR="00A709CB" w:rsidRDefault="00A709CB" w:rsidP="00AE089F">
      <w:pPr>
        <w:ind w:left="284" w:hanging="284"/>
        <w:jc w:val="both"/>
        <w:rPr>
          <w:rFonts w:cs="Arial"/>
          <w:b/>
        </w:rPr>
      </w:pPr>
      <w:r>
        <w:rPr>
          <w:rFonts w:cs="Arial"/>
          <w:b/>
        </w:rPr>
        <w:t>Initial Founders and Current Stakeholders;</w:t>
      </w:r>
    </w:p>
    <w:p w:rsidR="00A709CB" w:rsidRDefault="00A709CB" w:rsidP="00AE089F">
      <w:pPr>
        <w:ind w:left="284" w:hanging="284"/>
        <w:jc w:val="both"/>
        <w:rPr>
          <w:rFonts w:cs="Arial"/>
          <w:b/>
        </w:rPr>
      </w:pPr>
    </w:p>
    <w:p w:rsidR="00A709CB" w:rsidRPr="00A709CB" w:rsidRDefault="00A709CB" w:rsidP="00A709CB">
      <w:pPr>
        <w:jc w:val="both"/>
        <w:rPr>
          <w:rFonts w:cs="Arial"/>
          <w:b/>
          <w:color w:val="000000"/>
          <w:lang w:val="en-GB"/>
        </w:rPr>
      </w:pPr>
      <w:r w:rsidRPr="00A709CB">
        <w:rPr>
          <w:rFonts w:cs="Arial"/>
          <w:b/>
          <w:color w:val="000000"/>
          <w:lang w:val="en-GB"/>
        </w:rPr>
        <w:t>Roy Shelton- Chief Executive Officer</w:t>
      </w:r>
      <w:r w:rsidR="007A4C82">
        <w:rPr>
          <w:rFonts w:cs="Arial"/>
          <w:b/>
          <w:color w:val="000000"/>
          <w:lang w:val="en-GB"/>
        </w:rPr>
        <w:t xml:space="preserve"> (</w:t>
      </w:r>
      <w:smartTag w:uri="urn:schemas-microsoft-com:office:smarttags" w:element="country-region">
        <w:smartTag w:uri="urn:schemas-microsoft-com:office:smarttags" w:element="place">
          <w:r w:rsidR="007A4C82">
            <w:rPr>
              <w:rFonts w:cs="Arial"/>
              <w:b/>
              <w:color w:val="000000"/>
              <w:lang w:val="en-GB"/>
            </w:rPr>
            <w:t>UK</w:t>
          </w:r>
        </w:smartTag>
      </w:smartTag>
      <w:r w:rsidR="007A4C82">
        <w:rPr>
          <w:rFonts w:cs="Arial"/>
          <w:b/>
          <w:color w:val="000000"/>
          <w:lang w:val="en-GB"/>
        </w:rPr>
        <w:t xml:space="preserve"> Based)</w:t>
      </w:r>
    </w:p>
    <w:p w:rsidR="00A709CB" w:rsidRPr="00A709CB" w:rsidRDefault="00A709CB" w:rsidP="00A709CB">
      <w:pPr>
        <w:jc w:val="both"/>
        <w:rPr>
          <w:rFonts w:cs="Arial"/>
          <w:b/>
          <w:color w:val="000000"/>
          <w:lang w:val="en-GB"/>
        </w:rPr>
      </w:pPr>
    </w:p>
    <w:p w:rsidR="00A709CB" w:rsidRPr="00A709CB" w:rsidRDefault="00A709CB" w:rsidP="008F360C">
      <w:pPr>
        <w:numPr>
          <w:ilvl w:val="3"/>
          <w:numId w:val="5"/>
        </w:numPr>
        <w:tabs>
          <w:tab w:val="clear" w:pos="2880"/>
          <w:tab w:val="num" w:pos="1276"/>
        </w:tabs>
        <w:ind w:hanging="2029"/>
        <w:jc w:val="both"/>
        <w:rPr>
          <w:rFonts w:cs="Arial"/>
          <w:color w:val="000000"/>
          <w:lang w:val="en-GB"/>
        </w:rPr>
        <w:pPrChange w:id="276" w:author=" " w:date="2007-07-26T20:22:00Z">
          <w:pPr>
            <w:numPr>
              <w:ilvl w:val="3"/>
              <w:numId w:val="59"/>
            </w:numPr>
            <w:tabs>
              <w:tab w:val="num" w:pos="360"/>
              <w:tab w:val="num" w:pos="1276"/>
            </w:tabs>
            <w:ind w:hanging="2029"/>
            <w:jc w:val="both"/>
          </w:pPr>
        </w:pPrChange>
      </w:pPr>
      <w:r w:rsidRPr="00A709CB">
        <w:rPr>
          <w:rFonts w:cs="Arial"/>
          <w:color w:val="000000"/>
          <w:lang w:val="en-GB"/>
        </w:rPr>
        <w:t>Serial Start up to Exit Executive</w:t>
      </w:r>
    </w:p>
    <w:p w:rsidR="00A709CB" w:rsidRPr="00A709CB" w:rsidRDefault="00A709CB" w:rsidP="008F360C">
      <w:pPr>
        <w:numPr>
          <w:ilvl w:val="3"/>
          <w:numId w:val="5"/>
        </w:numPr>
        <w:tabs>
          <w:tab w:val="clear" w:pos="2880"/>
          <w:tab w:val="num" w:pos="1276"/>
        </w:tabs>
        <w:ind w:hanging="2029"/>
        <w:jc w:val="both"/>
        <w:rPr>
          <w:rFonts w:cs="Arial"/>
          <w:color w:val="000000"/>
          <w:lang w:val="en-GB"/>
        </w:rPr>
        <w:pPrChange w:id="277" w:author=" " w:date="2007-07-26T20:22:00Z">
          <w:pPr>
            <w:numPr>
              <w:ilvl w:val="3"/>
              <w:numId w:val="59"/>
            </w:numPr>
            <w:tabs>
              <w:tab w:val="num" w:pos="360"/>
              <w:tab w:val="num" w:pos="1276"/>
            </w:tabs>
            <w:ind w:hanging="2029"/>
            <w:jc w:val="both"/>
          </w:pPr>
        </w:pPrChange>
      </w:pPr>
      <w:r w:rsidRPr="00A709CB">
        <w:rPr>
          <w:rFonts w:cs="Arial"/>
          <w:color w:val="000000"/>
          <w:lang w:val="en-GB"/>
        </w:rPr>
        <w:t>100% Tech Oriented Global Career</w:t>
      </w:r>
    </w:p>
    <w:p w:rsidR="00A709CB" w:rsidRDefault="00A709CB" w:rsidP="008F360C">
      <w:pPr>
        <w:numPr>
          <w:ilvl w:val="3"/>
          <w:numId w:val="5"/>
        </w:numPr>
        <w:tabs>
          <w:tab w:val="clear" w:pos="2880"/>
          <w:tab w:val="num" w:pos="1276"/>
        </w:tabs>
        <w:ind w:hanging="2029"/>
        <w:jc w:val="both"/>
        <w:rPr>
          <w:rFonts w:cs="Arial"/>
          <w:color w:val="000000"/>
          <w:lang w:val="en-GB"/>
        </w:rPr>
        <w:pPrChange w:id="278" w:author=" " w:date="2007-07-26T20:22:00Z">
          <w:pPr>
            <w:numPr>
              <w:ilvl w:val="3"/>
              <w:numId w:val="59"/>
            </w:numPr>
            <w:tabs>
              <w:tab w:val="num" w:pos="360"/>
              <w:tab w:val="num" w:pos="1276"/>
            </w:tabs>
            <w:ind w:hanging="2029"/>
            <w:jc w:val="both"/>
          </w:pPr>
        </w:pPrChange>
      </w:pPr>
      <w:r w:rsidRPr="00A709CB">
        <w:rPr>
          <w:rFonts w:cs="Arial"/>
          <w:color w:val="000000"/>
          <w:lang w:val="en-GB"/>
        </w:rPr>
        <w:t>MBA Graduate</w:t>
      </w:r>
    </w:p>
    <w:p w:rsidR="00A709CB" w:rsidRDefault="00A709CB" w:rsidP="00A709CB">
      <w:pPr>
        <w:ind w:left="0"/>
        <w:jc w:val="both"/>
        <w:rPr>
          <w:rFonts w:cs="Arial"/>
          <w:color w:val="000000"/>
          <w:lang w:val="en-GB"/>
        </w:rPr>
      </w:pPr>
    </w:p>
    <w:p w:rsidR="00A709CB" w:rsidRDefault="00A709CB" w:rsidP="00A709CB">
      <w:pPr>
        <w:ind w:left="0"/>
        <w:jc w:val="both"/>
        <w:rPr>
          <w:rFonts w:cs="Arial"/>
          <w:color w:val="000000"/>
          <w:lang w:val="en-GB"/>
        </w:rPr>
      </w:pPr>
      <w:smartTag w:uri="urn:schemas-microsoft-com:office:smarttags" w:element="City">
        <w:smartTag w:uri="urn:schemas-microsoft-com:office:smarttags" w:element="place">
          <w:r>
            <w:rPr>
              <w:rFonts w:cs="Arial"/>
              <w:color w:val="000000"/>
              <w:lang w:val="en-GB"/>
            </w:rPr>
            <w:t>Roy</w:t>
          </w:r>
        </w:smartTag>
      </w:smartTag>
      <w:r>
        <w:rPr>
          <w:rFonts w:cs="Arial"/>
          <w:color w:val="000000"/>
          <w:lang w:val="en-GB"/>
        </w:rPr>
        <w:t xml:space="preserve"> is a seasoned serial start up to exit executive who has been involved with Venture Capital and Private Equity </w:t>
      </w:r>
      <w:r w:rsidR="00921F6D">
        <w:rPr>
          <w:rFonts w:cs="Arial"/>
          <w:color w:val="000000"/>
          <w:lang w:val="en-GB"/>
        </w:rPr>
        <w:t>supported</w:t>
      </w:r>
      <w:r>
        <w:rPr>
          <w:rFonts w:cs="Arial"/>
          <w:color w:val="000000"/>
          <w:lang w:val="en-GB"/>
        </w:rPr>
        <w:t xml:space="preserve"> technology companies for the past 20 years. </w:t>
      </w:r>
      <w:smartTag w:uri="urn:schemas-microsoft-com:office:smarttags" w:element="City">
        <w:smartTag w:uri="urn:schemas-microsoft-com:office:smarttags" w:element="place">
          <w:r>
            <w:rPr>
              <w:rFonts w:cs="Arial"/>
              <w:color w:val="000000"/>
              <w:lang w:val="en-GB"/>
            </w:rPr>
            <w:t>Roy</w:t>
          </w:r>
        </w:smartTag>
      </w:smartTag>
      <w:r>
        <w:rPr>
          <w:rFonts w:cs="Arial"/>
          <w:color w:val="000000"/>
          <w:lang w:val="en-GB"/>
        </w:rPr>
        <w:t xml:space="preserve"> is an MBA Graduate and has a first class </w:t>
      </w:r>
      <w:r w:rsidR="00921F6D">
        <w:rPr>
          <w:rFonts w:cs="Arial"/>
          <w:color w:val="000000"/>
          <w:lang w:val="en-GB"/>
        </w:rPr>
        <w:t>business</w:t>
      </w:r>
      <w:r>
        <w:rPr>
          <w:rFonts w:cs="Arial"/>
          <w:color w:val="000000"/>
          <w:lang w:val="en-GB"/>
        </w:rPr>
        <w:t xml:space="preserve"> degree. </w:t>
      </w:r>
    </w:p>
    <w:p w:rsidR="00A709CB" w:rsidRDefault="00A709CB" w:rsidP="00A709CB">
      <w:pPr>
        <w:ind w:left="0"/>
        <w:jc w:val="both"/>
        <w:rPr>
          <w:rFonts w:cs="Arial"/>
          <w:color w:val="000000"/>
          <w:lang w:val="en-GB"/>
        </w:rPr>
      </w:pPr>
    </w:p>
    <w:p w:rsidR="00A709CB" w:rsidRDefault="00A709CB" w:rsidP="00A709CB">
      <w:pPr>
        <w:ind w:left="0"/>
        <w:jc w:val="both"/>
        <w:rPr>
          <w:rFonts w:cs="Arial"/>
          <w:color w:val="000000"/>
          <w:lang w:val="en-GB"/>
        </w:rPr>
      </w:pPr>
      <w:smartTag w:uri="urn:schemas-microsoft-com:office:smarttags" w:element="City">
        <w:smartTag w:uri="urn:schemas-microsoft-com:office:smarttags" w:element="place">
          <w:r>
            <w:rPr>
              <w:rFonts w:cs="Arial"/>
              <w:color w:val="000000"/>
              <w:lang w:val="en-GB"/>
            </w:rPr>
            <w:t>Roy</w:t>
          </w:r>
        </w:smartTag>
      </w:smartTag>
      <w:r w:rsidR="00921F6D">
        <w:rPr>
          <w:rFonts w:cs="Arial"/>
          <w:color w:val="000000"/>
          <w:lang w:val="en-GB"/>
        </w:rPr>
        <w:t xml:space="preserve"> is responsible for the strategic direction of the company and</w:t>
      </w:r>
      <w:r w:rsidR="007F6181">
        <w:rPr>
          <w:rFonts w:cs="Arial"/>
          <w:color w:val="000000"/>
          <w:lang w:val="en-GB"/>
        </w:rPr>
        <w:t xml:space="preserve"> will</w:t>
      </w:r>
      <w:r w:rsidR="00921F6D">
        <w:rPr>
          <w:rFonts w:cs="Arial"/>
          <w:color w:val="000000"/>
          <w:lang w:val="en-GB"/>
        </w:rPr>
        <w:t xml:space="preserve"> ensure we continue to exploit the growing trend of convergence between the online and mobile worlds. Roy will continue to seek the A Round funding for the business and then go on to manage investor relations including aligning to pre identified exit partners</w:t>
      </w:r>
      <w:r w:rsidR="007F6181">
        <w:rPr>
          <w:rFonts w:cs="Arial"/>
          <w:color w:val="000000"/>
          <w:lang w:val="en-GB"/>
        </w:rPr>
        <w:t xml:space="preserve"> such as Google, Facebook, Linkedin and other Web2.0 businesses.</w:t>
      </w:r>
    </w:p>
    <w:p w:rsidR="00A709CB" w:rsidRPr="00A709CB" w:rsidRDefault="00A709CB" w:rsidP="00A709CB">
      <w:pPr>
        <w:ind w:left="0"/>
        <w:jc w:val="both"/>
        <w:rPr>
          <w:rFonts w:cs="Arial"/>
          <w:b/>
          <w:color w:val="000000"/>
          <w:lang w:val="en-GB"/>
        </w:rPr>
      </w:pPr>
    </w:p>
    <w:p w:rsidR="00A709CB" w:rsidRPr="00A709CB" w:rsidRDefault="00A709CB" w:rsidP="00A709CB">
      <w:pPr>
        <w:jc w:val="both"/>
        <w:rPr>
          <w:rFonts w:cs="Arial"/>
          <w:b/>
          <w:color w:val="000000"/>
          <w:lang w:val="en-GB"/>
        </w:rPr>
      </w:pPr>
      <w:r w:rsidRPr="00A709CB">
        <w:rPr>
          <w:rFonts w:cs="Arial"/>
          <w:b/>
          <w:color w:val="000000"/>
          <w:lang w:val="en-GB"/>
        </w:rPr>
        <w:t>Andrew Doyle Chief Operating/ Financial Officer</w:t>
      </w:r>
      <w:r w:rsidR="007A4C82">
        <w:rPr>
          <w:rFonts w:cs="Arial"/>
          <w:b/>
          <w:color w:val="000000"/>
          <w:lang w:val="en-GB"/>
        </w:rPr>
        <w:t xml:space="preserve"> (</w:t>
      </w:r>
      <w:smartTag w:uri="urn:schemas-microsoft-com:office:smarttags" w:element="country-region">
        <w:smartTag w:uri="urn:schemas-microsoft-com:office:smarttags" w:element="place">
          <w:r w:rsidR="007A4C82">
            <w:rPr>
              <w:rFonts w:cs="Arial"/>
              <w:b/>
              <w:color w:val="000000"/>
              <w:lang w:val="en-GB"/>
            </w:rPr>
            <w:t>UK</w:t>
          </w:r>
        </w:smartTag>
      </w:smartTag>
      <w:r w:rsidR="007A4C82">
        <w:rPr>
          <w:rFonts w:cs="Arial"/>
          <w:b/>
          <w:color w:val="000000"/>
          <w:lang w:val="en-GB"/>
        </w:rPr>
        <w:t xml:space="preserve"> Based)</w:t>
      </w:r>
    </w:p>
    <w:p w:rsidR="00A709CB" w:rsidRPr="00A709CB" w:rsidRDefault="00A709CB" w:rsidP="00A709CB">
      <w:pPr>
        <w:jc w:val="both"/>
        <w:rPr>
          <w:rFonts w:cs="Arial"/>
          <w:b/>
          <w:color w:val="000000"/>
          <w:lang w:val="en-GB"/>
        </w:rPr>
      </w:pPr>
    </w:p>
    <w:p w:rsidR="00A709CB" w:rsidRPr="00A709CB" w:rsidRDefault="00A709CB" w:rsidP="008F360C">
      <w:pPr>
        <w:numPr>
          <w:ilvl w:val="3"/>
          <w:numId w:val="5"/>
        </w:numPr>
        <w:tabs>
          <w:tab w:val="clear" w:pos="2880"/>
          <w:tab w:val="num" w:pos="1276"/>
        </w:tabs>
        <w:ind w:hanging="2029"/>
        <w:jc w:val="both"/>
        <w:rPr>
          <w:rFonts w:cs="Arial"/>
          <w:color w:val="000000"/>
          <w:lang w:val="en-GB"/>
        </w:rPr>
        <w:pPrChange w:id="279" w:author=" " w:date="2007-07-26T20:22:00Z">
          <w:pPr>
            <w:numPr>
              <w:ilvl w:val="3"/>
              <w:numId w:val="59"/>
            </w:numPr>
            <w:tabs>
              <w:tab w:val="num" w:pos="360"/>
              <w:tab w:val="num" w:pos="1276"/>
            </w:tabs>
            <w:ind w:hanging="2029"/>
            <w:jc w:val="both"/>
          </w:pPr>
        </w:pPrChange>
      </w:pPr>
      <w:r w:rsidRPr="00A709CB">
        <w:rPr>
          <w:rFonts w:cs="Arial"/>
          <w:color w:val="000000"/>
          <w:lang w:val="en-GB"/>
        </w:rPr>
        <w:t>Serial Start up to Exit Executive</w:t>
      </w:r>
    </w:p>
    <w:p w:rsidR="00A709CB" w:rsidRPr="00A709CB" w:rsidRDefault="00A709CB" w:rsidP="008F360C">
      <w:pPr>
        <w:numPr>
          <w:ilvl w:val="3"/>
          <w:numId w:val="5"/>
        </w:numPr>
        <w:tabs>
          <w:tab w:val="clear" w:pos="2880"/>
          <w:tab w:val="num" w:pos="1276"/>
        </w:tabs>
        <w:ind w:hanging="2029"/>
        <w:jc w:val="both"/>
        <w:rPr>
          <w:rFonts w:cs="Arial"/>
          <w:color w:val="000000"/>
          <w:lang w:val="en-GB"/>
        </w:rPr>
        <w:pPrChange w:id="280" w:author=" " w:date="2007-07-26T20:22:00Z">
          <w:pPr>
            <w:numPr>
              <w:ilvl w:val="3"/>
              <w:numId w:val="59"/>
            </w:numPr>
            <w:tabs>
              <w:tab w:val="num" w:pos="360"/>
              <w:tab w:val="num" w:pos="1276"/>
            </w:tabs>
            <w:ind w:hanging="2029"/>
            <w:jc w:val="both"/>
          </w:pPr>
        </w:pPrChange>
      </w:pPr>
      <w:r w:rsidRPr="00A709CB">
        <w:rPr>
          <w:rFonts w:cs="Arial"/>
          <w:color w:val="000000"/>
          <w:lang w:val="en-GB"/>
        </w:rPr>
        <w:t>100% Tech Oriented Global Career</w:t>
      </w:r>
    </w:p>
    <w:p w:rsidR="00A709CB" w:rsidRDefault="00A709CB" w:rsidP="008F360C">
      <w:pPr>
        <w:numPr>
          <w:ilvl w:val="3"/>
          <w:numId w:val="5"/>
        </w:numPr>
        <w:tabs>
          <w:tab w:val="clear" w:pos="2880"/>
          <w:tab w:val="num" w:pos="1276"/>
        </w:tabs>
        <w:ind w:hanging="2029"/>
        <w:jc w:val="both"/>
        <w:rPr>
          <w:rFonts w:cs="Arial"/>
          <w:color w:val="000000"/>
          <w:highlight w:val="yellow"/>
          <w:lang w:val="en-GB"/>
        </w:rPr>
        <w:pPrChange w:id="281" w:author=" " w:date="2007-07-26T20:22:00Z">
          <w:pPr>
            <w:numPr>
              <w:ilvl w:val="3"/>
              <w:numId w:val="59"/>
            </w:numPr>
            <w:tabs>
              <w:tab w:val="num" w:pos="360"/>
              <w:tab w:val="num" w:pos="1276"/>
            </w:tabs>
            <w:ind w:hanging="2029"/>
            <w:jc w:val="both"/>
          </w:pPr>
        </w:pPrChange>
      </w:pPr>
      <w:r w:rsidRPr="00921F6D">
        <w:rPr>
          <w:rFonts w:cs="Arial"/>
          <w:color w:val="000000"/>
          <w:highlight w:val="yellow"/>
          <w:lang w:val="en-GB"/>
        </w:rPr>
        <w:t>xx Qualified/ Graduate</w:t>
      </w:r>
    </w:p>
    <w:p w:rsidR="00921F6D" w:rsidRDefault="00921F6D" w:rsidP="00921F6D">
      <w:pPr>
        <w:jc w:val="both"/>
        <w:rPr>
          <w:rFonts w:cs="Arial"/>
          <w:color w:val="000000"/>
          <w:highlight w:val="yellow"/>
          <w:lang w:val="en-GB"/>
        </w:rPr>
      </w:pPr>
    </w:p>
    <w:p w:rsidR="00921F6D" w:rsidRDefault="00921F6D" w:rsidP="00921F6D">
      <w:pPr>
        <w:ind w:left="0"/>
        <w:jc w:val="both"/>
        <w:rPr>
          <w:rFonts w:cs="Arial"/>
          <w:color w:val="000000"/>
          <w:highlight w:val="yellow"/>
          <w:lang w:val="en-GB"/>
        </w:rPr>
      </w:pPr>
      <w:r>
        <w:rPr>
          <w:rFonts w:cs="Arial"/>
          <w:color w:val="000000"/>
          <w:highlight w:val="yellow"/>
          <w:lang w:val="en-GB"/>
        </w:rPr>
        <w:t>ANDREW ENTER SHORT BIO</w:t>
      </w:r>
    </w:p>
    <w:p w:rsidR="007A4C82" w:rsidRDefault="007A4C82" w:rsidP="00921F6D">
      <w:pPr>
        <w:ind w:left="0"/>
        <w:jc w:val="both"/>
        <w:rPr>
          <w:rFonts w:cs="Arial"/>
          <w:color w:val="000000"/>
          <w:highlight w:val="yellow"/>
          <w:lang w:val="en-GB"/>
        </w:rPr>
      </w:pPr>
    </w:p>
    <w:p w:rsidR="007A4C82" w:rsidRPr="007A4C82" w:rsidRDefault="007A4C82" w:rsidP="00921F6D">
      <w:pPr>
        <w:ind w:left="0"/>
        <w:jc w:val="both"/>
        <w:rPr>
          <w:rFonts w:cs="Arial"/>
          <w:color w:val="000000"/>
          <w:lang w:val="en-GB"/>
        </w:rPr>
      </w:pPr>
      <w:r w:rsidRPr="007A4C82">
        <w:rPr>
          <w:rFonts w:cs="Arial"/>
          <w:color w:val="000000"/>
          <w:lang w:val="en-GB"/>
        </w:rPr>
        <w:t>Andrew is currently the glue between the development /operations team and the sales and marketing function of the business. Within this role Andrew takes close financial control on all revenue and cost reporting, therefore with the sole KPI of maximising EBITDA</w:t>
      </w:r>
    </w:p>
    <w:p w:rsidR="00A709CB" w:rsidRPr="00A709CB" w:rsidRDefault="00A709CB" w:rsidP="00A709CB">
      <w:pPr>
        <w:ind w:left="0"/>
        <w:jc w:val="both"/>
        <w:rPr>
          <w:rFonts w:cs="Arial"/>
          <w:b/>
          <w:color w:val="000000"/>
          <w:lang w:val="en-GB"/>
        </w:rPr>
      </w:pPr>
    </w:p>
    <w:p w:rsidR="00A709CB" w:rsidRPr="00A709CB" w:rsidRDefault="00A709CB" w:rsidP="00A709CB">
      <w:pPr>
        <w:jc w:val="both"/>
        <w:rPr>
          <w:rFonts w:cs="Arial"/>
          <w:b/>
          <w:color w:val="000000"/>
          <w:lang w:val="en-GB"/>
        </w:rPr>
      </w:pPr>
      <w:r w:rsidRPr="00A709CB">
        <w:rPr>
          <w:rFonts w:cs="Arial"/>
          <w:b/>
          <w:color w:val="000000"/>
          <w:lang w:val="en-GB"/>
        </w:rPr>
        <w:t xml:space="preserve"> Anthony Nystrom - Chief Development Architect</w:t>
      </w:r>
      <w:r w:rsidR="007A4C82">
        <w:rPr>
          <w:rFonts w:cs="Arial"/>
          <w:b/>
          <w:color w:val="000000"/>
          <w:lang w:val="en-GB"/>
        </w:rPr>
        <w:t xml:space="preserve"> (</w:t>
      </w:r>
      <w:smartTag w:uri="urn:schemas-microsoft-com:office:smarttags" w:element="country-region">
        <w:smartTag w:uri="urn:schemas-microsoft-com:office:smarttags" w:element="place">
          <w:r w:rsidR="007A4C82">
            <w:rPr>
              <w:rFonts w:cs="Arial"/>
              <w:b/>
              <w:color w:val="000000"/>
              <w:lang w:val="en-GB"/>
            </w:rPr>
            <w:t>USA</w:t>
          </w:r>
        </w:smartTag>
      </w:smartTag>
      <w:r w:rsidR="007A4C82">
        <w:rPr>
          <w:rFonts w:cs="Arial"/>
          <w:b/>
          <w:color w:val="000000"/>
          <w:lang w:val="en-GB"/>
        </w:rPr>
        <w:t xml:space="preserve"> Based)</w:t>
      </w:r>
    </w:p>
    <w:p w:rsidR="00A709CB" w:rsidRPr="00A709CB" w:rsidRDefault="00A709CB" w:rsidP="00A709CB">
      <w:pPr>
        <w:jc w:val="both"/>
        <w:rPr>
          <w:rFonts w:cs="Arial"/>
          <w:b/>
          <w:color w:val="000000"/>
          <w:lang w:val="en-GB"/>
        </w:rPr>
      </w:pPr>
    </w:p>
    <w:p w:rsidR="00A709CB" w:rsidRPr="00A709CB" w:rsidRDefault="00A709CB" w:rsidP="008F360C">
      <w:pPr>
        <w:numPr>
          <w:ilvl w:val="3"/>
          <w:numId w:val="5"/>
        </w:numPr>
        <w:tabs>
          <w:tab w:val="clear" w:pos="2880"/>
          <w:tab w:val="num" w:pos="1276"/>
        </w:tabs>
        <w:ind w:hanging="2029"/>
        <w:jc w:val="both"/>
        <w:rPr>
          <w:rFonts w:cs="Arial"/>
          <w:color w:val="000000"/>
          <w:lang w:val="en-GB"/>
        </w:rPr>
        <w:pPrChange w:id="282" w:author=" " w:date="2007-07-26T20:22:00Z">
          <w:pPr>
            <w:numPr>
              <w:ilvl w:val="3"/>
              <w:numId w:val="59"/>
            </w:numPr>
            <w:tabs>
              <w:tab w:val="num" w:pos="360"/>
              <w:tab w:val="num" w:pos="1276"/>
            </w:tabs>
            <w:ind w:hanging="2029"/>
            <w:jc w:val="both"/>
          </w:pPr>
        </w:pPrChange>
      </w:pPr>
      <w:r w:rsidRPr="00A709CB">
        <w:rPr>
          <w:rFonts w:cs="Arial"/>
          <w:color w:val="000000"/>
          <w:lang w:val="en-GB"/>
        </w:rPr>
        <w:t xml:space="preserve">10 Years software development. </w:t>
      </w:r>
      <w:smartTag w:uri="urn:schemas-microsoft-com:office:smarttags" w:element="City">
        <w:r w:rsidRPr="00A709CB">
          <w:rPr>
            <w:rFonts w:cs="Arial"/>
            <w:color w:val="000000"/>
            <w:lang w:val="en-GB"/>
          </w:rPr>
          <w:t>Mobile</w:t>
        </w:r>
      </w:smartTag>
      <w:r w:rsidRPr="00A709CB">
        <w:rPr>
          <w:rFonts w:cs="Arial"/>
          <w:color w:val="000000"/>
          <w:lang w:val="en-GB"/>
        </w:rPr>
        <w:t xml:space="preserve"> to </w:t>
      </w:r>
      <w:smartTag w:uri="urn:schemas-microsoft-com:office:smarttags" w:element="place">
        <w:smartTag w:uri="urn:schemas-microsoft-com:office:smarttags" w:element="City">
          <w:r w:rsidRPr="00A709CB">
            <w:rPr>
              <w:rFonts w:cs="Arial"/>
              <w:color w:val="000000"/>
              <w:lang w:val="en-GB"/>
            </w:rPr>
            <w:t>Enterprise</w:t>
          </w:r>
        </w:smartTag>
      </w:smartTag>
      <w:r w:rsidRPr="00A709CB">
        <w:rPr>
          <w:rFonts w:cs="Arial"/>
          <w:color w:val="000000"/>
          <w:lang w:val="en-GB"/>
        </w:rPr>
        <w:t>.</w:t>
      </w:r>
    </w:p>
    <w:p w:rsidR="00A709CB" w:rsidRPr="00A709CB" w:rsidRDefault="00A709CB" w:rsidP="008F360C">
      <w:pPr>
        <w:numPr>
          <w:ilvl w:val="3"/>
          <w:numId w:val="5"/>
        </w:numPr>
        <w:tabs>
          <w:tab w:val="clear" w:pos="2880"/>
          <w:tab w:val="num" w:pos="1276"/>
        </w:tabs>
        <w:ind w:hanging="2029"/>
        <w:jc w:val="both"/>
        <w:rPr>
          <w:rFonts w:cs="Arial"/>
          <w:color w:val="000000"/>
          <w:lang w:val="en-GB"/>
        </w:rPr>
        <w:pPrChange w:id="283" w:author=" " w:date="2007-07-26T20:22:00Z">
          <w:pPr>
            <w:numPr>
              <w:ilvl w:val="3"/>
              <w:numId w:val="59"/>
            </w:numPr>
            <w:tabs>
              <w:tab w:val="num" w:pos="360"/>
              <w:tab w:val="num" w:pos="1276"/>
            </w:tabs>
            <w:ind w:hanging="2029"/>
            <w:jc w:val="both"/>
          </w:pPr>
        </w:pPrChange>
      </w:pPr>
      <w:r w:rsidRPr="00A709CB">
        <w:rPr>
          <w:rFonts w:cs="Arial"/>
          <w:color w:val="000000"/>
          <w:lang w:val="en-GB"/>
        </w:rPr>
        <w:t>Innovative, exceptionally creative technology evangelist.</w:t>
      </w:r>
    </w:p>
    <w:p w:rsidR="00A709CB" w:rsidRDefault="00A709CB" w:rsidP="008F360C">
      <w:pPr>
        <w:numPr>
          <w:ilvl w:val="3"/>
          <w:numId w:val="5"/>
        </w:numPr>
        <w:tabs>
          <w:tab w:val="clear" w:pos="2880"/>
          <w:tab w:val="num" w:pos="1276"/>
        </w:tabs>
        <w:ind w:hanging="2029"/>
        <w:jc w:val="both"/>
        <w:rPr>
          <w:rFonts w:cs="Arial"/>
          <w:color w:val="000000"/>
          <w:lang w:val="en-GB"/>
        </w:rPr>
        <w:pPrChange w:id="284" w:author=" " w:date="2007-07-26T20:22:00Z">
          <w:pPr>
            <w:numPr>
              <w:ilvl w:val="3"/>
              <w:numId w:val="59"/>
            </w:numPr>
            <w:tabs>
              <w:tab w:val="num" w:pos="360"/>
              <w:tab w:val="num" w:pos="1276"/>
            </w:tabs>
            <w:ind w:hanging="2029"/>
            <w:jc w:val="both"/>
          </w:pPr>
        </w:pPrChange>
      </w:pPr>
      <w:r w:rsidRPr="00A709CB">
        <w:rPr>
          <w:rFonts w:cs="Arial"/>
          <w:color w:val="000000"/>
          <w:lang w:val="en-GB"/>
        </w:rPr>
        <w:t>BS, Computer Science/Mathematics, BA, Biology/Anthropology</w:t>
      </w:r>
    </w:p>
    <w:p w:rsidR="00921F6D" w:rsidRDefault="00921F6D" w:rsidP="00921F6D">
      <w:pPr>
        <w:jc w:val="both"/>
        <w:rPr>
          <w:rFonts w:cs="Arial"/>
          <w:color w:val="000000"/>
          <w:lang w:val="en-GB"/>
        </w:rPr>
      </w:pPr>
    </w:p>
    <w:p w:rsidR="00921F6D" w:rsidRDefault="00921F6D" w:rsidP="00921F6D">
      <w:pPr>
        <w:ind w:left="0"/>
        <w:jc w:val="both"/>
        <w:rPr>
          <w:rFonts w:cs="Arial"/>
          <w:color w:val="000000"/>
          <w:highlight w:val="yellow"/>
          <w:lang w:val="en-GB"/>
        </w:rPr>
      </w:pPr>
      <w:r>
        <w:rPr>
          <w:rFonts w:cs="Arial"/>
          <w:color w:val="000000"/>
          <w:highlight w:val="yellow"/>
          <w:lang w:val="en-GB"/>
        </w:rPr>
        <w:t>ANTHONY ENTER SHORT BIO</w:t>
      </w:r>
    </w:p>
    <w:p w:rsidR="007A4C82" w:rsidRDefault="007A4C82" w:rsidP="00921F6D">
      <w:pPr>
        <w:ind w:left="0"/>
        <w:jc w:val="both"/>
        <w:rPr>
          <w:rFonts w:cs="Arial"/>
          <w:color w:val="000000"/>
          <w:highlight w:val="yellow"/>
          <w:lang w:val="en-GB"/>
        </w:rPr>
      </w:pPr>
    </w:p>
    <w:p w:rsidR="007A4C82" w:rsidRPr="007A4C82" w:rsidRDefault="007A4C82" w:rsidP="00921F6D">
      <w:pPr>
        <w:ind w:left="0"/>
        <w:jc w:val="both"/>
        <w:rPr>
          <w:rFonts w:cs="Arial"/>
          <w:color w:val="000000"/>
          <w:lang w:val="en-GB"/>
        </w:rPr>
      </w:pPr>
      <w:r w:rsidRPr="007A4C82">
        <w:rPr>
          <w:rFonts w:cs="Arial"/>
          <w:color w:val="000000"/>
          <w:lang w:val="en-GB"/>
        </w:rPr>
        <w:t>Anthony is soley responsible for all product archecture offerings inc providing detailed product descriptions which can be developed in</w:t>
      </w:r>
      <w:r>
        <w:rPr>
          <w:rFonts w:cs="Arial"/>
          <w:color w:val="000000"/>
          <w:lang w:val="en-GB"/>
        </w:rPr>
        <w:t>-</w:t>
      </w:r>
      <w:r w:rsidRPr="007A4C82">
        <w:rPr>
          <w:rFonts w:cs="Arial"/>
          <w:color w:val="000000"/>
          <w:lang w:val="en-GB"/>
        </w:rPr>
        <w:t xml:space="preserve">house or with our off shore development partners with Central/ </w:t>
      </w:r>
      <w:smartTag w:uri="urn:schemas-microsoft-com:office:smarttags" w:element="place">
        <w:r w:rsidRPr="007A4C82">
          <w:rPr>
            <w:rFonts w:cs="Arial"/>
            <w:color w:val="000000"/>
            <w:lang w:val="en-GB"/>
          </w:rPr>
          <w:t>Eastern Europe</w:t>
        </w:r>
      </w:smartTag>
      <w:r w:rsidRPr="007A4C82">
        <w:rPr>
          <w:rFonts w:cs="Arial"/>
          <w:color w:val="000000"/>
          <w:lang w:val="en-GB"/>
        </w:rPr>
        <w:t>. Anthony is responsible for working with operations to ensure that our product architecture is robust and scalable to ensure we can meet the demands of our client base.</w:t>
      </w:r>
    </w:p>
    <w:p w:rsidR="00921F6D" w:rsidRPr="00A709CB" w:rsidRDefault="00921F6D" w:rsidP="00921F6D">
      <w:pPr>
        <w:ind w:left="0"/>
        <w:jc w:val="both"/>
        <w:rPr>
          <w:rFonts w:cs="Arial"/>
          <w:color w:val="000000"/>
          <w:lang w:val="en-GB"/>
        </w:rPr>
      </w:pPr>
    </w:p>
    <w:p w:rsidR="00A709CB" w:rsidRPr="00A709CB" w:rsidRDefault="00A709CB" w:rsidP="00A709CB">
      <w:pPr>
        <w:ind w:left="0"/>
        <w:jc w:val="both"/>
        <w:rPr>
          <w:rFonts w:cs="Arial"/>
          <w:b/>
          <w:color w:val="000000"/>
          <w:lang w:val="en-GB"/>
        </w:rPr>
      </w:pPr>
    </w:p>
    <w:p w:rsidR="00A709CB" w:rsidRPr="00A709CB" w:rsidRDefault="00A709CB" w:rsidP="00A709CB">
      <w:pPr>
        <w:jc w:val="both"/>
        <w:rPr>
          <w:rFonts w:cs="Arial"/>
          <w:b/>
          <w:color w:val="000000"/>
          <w:lang w:val="en-GB"/>
        </w:rPr>
      </w:pPr>
      <w:r w:rsidRPr="00A709CB">
        <w:rPr>
          <w:rFonts w:cs="Arial"/>
          <w:b/>
          <w:color w:val="000000"/>
          <w:lang w:val="en-GB"/>
        </w:rPr>
        <w:t>Gary Nystrom – Senior Developer</w:t>
      </w:r>
      <w:r w:rsidR="007A4C82">
        <w:rPr>
          <w:rFonts w:cs="Arial"/>
          <w:b/>
          <w:color w:val="000000"/>
          <w:lang w:val="en-GB"/>
        </w:rPr>
        <w:t xml:space="preserve"> (</w:t>
      </w:r>
      <w:smartTag w:uri="urn:schemas-microsoft-com:office:smarttags" w:element="country-region">
        <w:smartTag w:uri="urn:schemas-microsoft-com:office:smarttags" w:element="place">
          <w:r w:rsidR="007A4C82">
            <w:rPr>
              <w:rFonts w:cs="Arial"/>
              <w:b/>
              <w:color w:val="000000"/>
              <w:lang w:val="en-GB"/>
            </w:rPr>
            <w:t>USA</w:t>
          </w:r>
        </w:smartTag>
      </w:smartTag>
      <w:r w:rsidR="007A4C82">
        <w:rPr>
          <w:rFonts w:cs="Arial"/>
          <w:b/>
          <w:color w:val="000000"/>
          <w:lang w:val="en-GB"/>
        </w:rPr>
        <w:t xml:space="preserve"> Based)</w:t>
      </w:r>
    </w:p>
    <w:p w:rsidR="00A709CB" w:rsidRPr="00A709CB" w:rsidRDefault="00A709CB" w:rsidP="00A709CB">
      <w:pPr>
        <w:jc w:val="both"/>
        <w:rPr>
          <w:rFonts w:cs="Arial"/>
          <w:b/>
          <w:color w:val="000000"/>
          <w:lang w:val="en-GB"/>
        </w:rPr>
      </w:pPr>
    </w:p>
    <w:p w:rsidR="00A709CB" w:rsidRPr="00A709CB" w:rsidRDefault="00A709CB" w:rsidP="008F360C">
      <w:pPr>
        <w:numPr>
          <w:ilvl w:val="3"/>
          <w:numId w:val="5"/>
        </w:numPr>
        <w:tabs>
          <w:tab w:val="clear" w:pos="2880"/>
          <w:tab w:val="num" w:pos="1276"/>
        </w:tabs>
        <w:ind w:hanging="2029"/>
        <w:jc w:val="both"/>
        <w:rPr>
          <w:rFonts w:cs="Arial"/>
          <w:color w:val="000000"/>
          <w:lang w:val="en-GB"/>
        </w:rPr>
        <w:pPrChange w:id="285" w:author=" " w:date="2007-07-26T20:22:00Z">
          <w:pPr>
            <w:numPr>
              <w:ilvl w:val="3"/>
              <w:numId w:val="59"/>
            </w:numPr>
            <w:tabs>
              <w:tab w:val="num" w:pos="360"/>
              <w:tab w:val="num" w:pos="1276"/>
            </w:tabs>
            <w:ind w:hanging="2029"/>
            <w:jc w:val="both"/>
          </w:pPr>
        </w:pPrChange>
      </w:pPr>
      <w:r w:rsidRPr="00A709CB">
        <w:rPr>
          <w:rFonts w:cs="Arial"/>
          <w:color w:val="000000"/>
          <w:lang w:val="en-GB"/>
        </w:rPr>
        <w:t>30 Years Software developer and analyst.</w:t>
      </w:r>
    </w:p>
    <w:p w:rsidR="00A709CB" w:rsidRPr="00A709CB" w:rsidRDefault="00A709CB" w:rsidP="008F360C">
      <w:pPr>
        <w:numPr>
          <w:ilvl w:val="3"/>
          <w:numId w:val="5"/>
        </w:numPr>
        <w:tabs>
          <w:tab w:val="clear" w:pos="2880"/>
          <w:tab w:val="num" w:pos="1276"/>
        </w:tabs>
        <w:ind w:hanging="2029"/>
        <w:jc w:val="both"/>
        <w:rPr>
          <w:rFonts w:cs="Arial"/>
          <w:color w:val="000000"/>
          <w:lang w:val="en-GB"/>
        </w:rPr>
        <w:pPrChange w:id="286" w:author=" " w:date="2007-07-26T20:22:00Z">
          <w:pPr>
            <w:numPr>
              <w:ilvl w:val="3"/>
              <w:numId w:val="59"/>
            </w:numPr>
            <w:tabs>
              <w:tab w:val="num" w:pos="360"/>
              <w:tab w:val="num" w:pos="1276"/>
            </w:tabs>
            <w:ind w:hanging="2029"/>
            <w:jc w:val="both"/>
          </w:pPr>
        </w:pPrChange>
      </w:pPr>
      <w:r w:rsidRPr="00A709CB">
        <w:rPr>
          <w:rFonts w:cs="Arial"/>
          <w:color w:val="000000"/>
          <w:lang w:val="en-GB"/>
        </w:rPr>
        <w:lastRenderedPageBreak/>
        <w:t>Experienced development with largest financial institutions. High Security.</w:t>
      </w:r>
    </w:p>
    <w:p w:rsidR="00A709CB" w:rsidRPr="00A709CB" w:rsidRDefault="00A709CB" w:rsidP="008F360C">
      <w:pPr>
        <w:numPr>
          <w:ilvl w:val="3"/>
          <w:numId w:val="5"/>
        </w:numPr>
        <w:tabs>
          <w:tab w:val="clear" w:pos="2880"/>
          <w:tab w:val="num" w:pos="1276"/>
        </w:tabs>
        <w:ind w:hanging="2029"/>
        <w:jc w:val="both"/>
        <w:rPr>
          <w:rFonts w:cs="Arial"/>
          <w:color w:val="000000"/>
          <w:lang w:val="en-GB"/>
        </w:rPr>
        <w:pPrChange w:id="287" w:author=" " w:date="2007-07-26T20:22:00Z">
          <w:pPr>
            <w:numPr>
              <w:ilvl w:val="3"/>
              <w:numId w:val="59"/>
            </w:numPr>
            <w:tabs>
              <w:tab w:val="num" w:pos="360"/>
              <w:tab w:val="num" w:pos="1276"/>
            </w:tabs>
            <w:ind w:hanging="2029"/>
            <w:jc w:val="both"/>
          </w:pPr>
        </w:pPrChange>
      </w:pPr>
      <w:r w:rsidRPr="00A709CB">
        <w:rPr>
          <w:rFonts w:cs="Arial"/>
          <w:color w:val="000000"/>
          <w:lang w:val="en-GB"/>
        </w:rPr>
        <w:t>BS, Chemistry/Mathematics, BA, Health Sciences, Actuary Science</w:t>
      </w:r>
    </w:p>
    <w:p w:rsidR="00A709CB" w:rsidRDefault="00A709CB" w:rsidP="00A709CB">
      <w:pPr>
        <w:ind w:left="0"/>
        <w:jc w:val="both"/>
        <w:rPr>
          <w:rFonts w:cs="Arial"/>
          <w:b/>
          <w:color w:val="000000"/>
          <w:lang w:val="en-GB"/>
        </w:rPr>
      </w:pPr>
    </w:p>
    <w:p w:rsidR="00BB39D9" w:rsidRDefault="00BB39D9" w:rsidP="00BB39D9">
      <w:pPr>
        <w:ind w:left="0"/>
        <w:jc w:val="both"/>
        <w:rPr>
          <w:rFonts w:cs="Arial"/>
          <w:color w:val="000000"/>
          <w:highlight w:val="yellow"/>
          <w:lang w:val="en-GB"/>
        </w:rPr>
      </w:pPr>
      <w:smartTag w:uri="urn:schemas-microsoft-com:office:smarttags" w:element="place">
        <w:smartTag w:uri="urn:schemas-microsoft-com:office:smarttags" w:element="City">
          <w:r>
            <w:rPr>
              <w:rFonts w:cs="Arial"/>
              <w:color w:val="000000"/>
              <w:highlight w:val="yellow"/>
              <w:lang w:val="en-GB"/>
            </w:rPr>
            <w:t>GARY</w:t>
          </w:r>
        </w:smartTag>
      </w:smartTag>
      <w:r>
        <w:rPr>
          <w:rFonts w:cs="Arial"/>
          <w:color w:val="000000"/>
          <w:highlight w:val="yellow"/>
          <w:lang w:val="en-GB"/>
        </w:rPr>
        <w:t xml:space="preserve"> ENTER SHORT BIO</w:t>
      </w:r>
    </w:p>
    <w:p w:rsidR="00B122BA" w:rsidRDefault="00B122BA" w:rsidP="00BB39D9">
      <w:pPr>
        <w:ind w:left="0"/>
        <w:jc w:val="both"/>
        <w:rPr>
          <w:rFonts w:cs="Arial"/>
          <w:color w:val="000000"/>
          <w:highlight w:val="yellow"/>
          <w:lang w:val="en-GB"/>
        </w:rPr>
      </w:pPr>
    </w:p>
    <w:p w:rsidR="00B122BA" w:rsidRPr="00921F6D" w:rsidRDefault="00B122BA" w:rsidP="00B122BA">
      <w:pPr>
        <w:ind w:left="0"/>
        <w:jc w:val="both"/>
        <w:rPr>
          <w:rFonts w:cs="Arial"/>
          <w:color w:val="000000"/>
          <w:highlight w:val="yellow"/>
          <w:lang w:val="en-GB"/>
        </w:rPr>
      </w:pPr>
      <w:smartTag w:uri="urn:schemas-microsoft-com:office:smarttags" w:element="City">
        <w:smartTag w:uri="urn:schemas-microsoft-com:office:smarttags" w:element="place">
          <w:r>
            <w:rPr>
              <w:rFonts w:cs="Arial"/>
              <w:color w:val="000000"/>
              <w:highlight w:val="yellow"/>
              <w:lang w:val="en-GB"/>
            </w:rPr>
            <w:t>GARY</w:t>
          </w:r>
        </w:smartTag>
      </w:smartTag>
      <w:r>
        <w:rPr>
          <w:rFonts w:cs="Arial"/>
          <w:color w:val="000000"/>
          <w:highlight w:val="yellow"/>
          <w:lang w:val="en-GB"/>
        </w:rPr>
        <w:t xml:space="preserve"> ENTER SHORT ROLE DISCRIPTION</w:t>
      </w:r>
    </w:p>
    <w:p w:rsidR="00B122BA" w:rsidRPr="00921F6D" w:rsidRDefault="00B122BA" w:rsidP="00BB39D9">
      <w:pPr>
        <w:ind w:left="0"/>
        <w:jc w:val="both"/>
        <w:rPr>
          <w:rFonts w:cs="Arial"/>
          <w:color w:val="000000"/>
          <w:highlight w:val="yellow"/>
          <w:lang w:val="en-GB"/>
        </w:rPr>
      </w:pPr>
    </w:p>
    <w:p w:rsidR="00BB39D9" w:rsidRPr="00A709CB" w:rsidRDefault="00BB39D9" w:rsidP="00A709CB">
      <w:pPr>
        <w:ind w:left="0"/>
        <w:jc w:val="both"/>
        <w:rPr>
          <w:rFonts w:cs="Arial"/>
          <w:b/>
          <w:color w:val="000000"/>
          <w:lang w:val="en-GB"/>
        </w:rPr>
      </w:pPr>
    </w:p>
    <w:p w:rsidR="00A709CB" w:rsidRPr="00A709CB" w:rsidRDefault="00A709CB" w:rsidP="00A709CB">
      <w:pPr>
        <w:jc w:val="both"/>
        <w:rPr>
          <w:rFonts w:cs="Arial"/>
          <w:b/>
          <w:color w:val="000000"/>
          <w:lang w:val="en-GB"/>
        </w:rPr>
      </w:pPr>
      <w:smartTag w:uri="urn:schemas-microsoft-com:office:smarttags" w:element="City">
        <w:r w:rsidRPr="00A709CB">
          <w:rPr>
            <w:rFonts w:cs="Arial"/>
            <w:b/>
            <w:color w:val="000000"/>
            <w:lang w:val="en-GB"/>
          </w:rPr>
          <w:t>Lawrence</w:t>
        </w:r>
      </w:smartTag>
      <w:r w:rsidRPr="00A709CB">
        <w:rPr>
          <w:rFonts w:cs="Arial"/>
          <w:b/>
          <w:color w:val="000000"/>
          <w:lang w:val="en-GB"/>
        </w:rPr>
        <w:t xml:space="preserve"> Botley - Lead Developer</w:t>
      </w:r>
      <w:r w:rsidR="007A4C82">
        <w:rPr>
          <w:rFonts w:cs="Arial"/>
          <w:b/>
          <w:color w:val="000000"/>
          <w:lang w:val="en-GB"/>
        </w:rPr>
        <w:t xml:space="preserve"> (</w:t>
      </w:r>
      <w:smartTag w:uri="urn:schemas-microsoft-com:office:smarttags" w:element="country-region">
        <w:smartTag w:uri="urn:schemas-microsoft-com:office:smarttags" w:element="place">
          <w:r w:rsidR="007A4C82">
            <w:rPr>
              <w:rFonts w:cs="Arial"/>
              <w:b/>
              <w:color w:val="000000"/>
              <w:lang w:val="en-GB"/>
            </w:rPr>
            <w:t>USA</w:t>
          </w:r>
        </w:smartTag>
      </w:smartTag>
      <w:r w:rsidR="00B122BA">
        <w:rPr>
          <w:rFonts w:cs="Arial"/>
          <w:b/>
          <w:color w:val="000000"/>
          <w:lang w:val="en-GB"/>
        </w:rPr>
        <w:t xml:space="preserve"> and Central European</w:t>
      </w:r>
      <w:r w:rsidR="007A4C82">
        <w:rPr>
          <w:rFonts w:cs="Arial"/>
          <w:b/>
          <w:color w:val="000000"/>
          <w:lang w:val="en-GB"/>
        </w:rPr>
        <w:t xml:space="preserve"> Based)</w:t>
      </w:r>
    </w:p>
    <w:p w:rsidR="00A709CB" w:rsidRPr="00A709CB" w:rsidRDefault="00A709CB" w:rsidP="00A709CB">
      <w:pPr>
        <w:jc w:val="both"/>
        <w:rPr>
          <w:rFonts w:cs="Arial"/>
          <w:b/>
          <w:color w:val="000000"/>
          <w:lang w:val="en-GB"/>
        </w:rPr>
      </w:pPr>
    </w:p>
    <w:p w:rsidR="00A709CB" w:rsidRPr="00A709CB" w:rsidRDefault="00A709CB" w:rsidP="008F360C">
      <w:pPr>
        <w:numPr>
          <w:ilvl w:val="3"/>
          <w:numId w:val="5"/>
        </w:numPr>
        <w:tabs>
          <w:tab w:val="clear" w:pos="2880"/>
          <w:tab w:val="num" w:pos="1276"/>
        </w:tabs>
        <w:ind w:hanging="2029"/>
        <w:jc w:val="both"/>
        <w:rPr>
          <w:rFonts w:cs="Arial"/>
          <w:color w:val="000000"/>
          <w:lang w:val="en-GB"/>
        </w:rPr>
        <w:pPrChange w:id="288" w:author=" " w:date="2007-07-26T20:22:00Z">
          <w:pPr>
            <w:numPr>
              <w:ilvl w:val="3"/>
              <w:numId w:val="59"/>
            </w:numPr>
            <w:tabs>
              <w:tab w:val="num" w:pos="360"/>
              <w:tab w:val="num" w:pos="1276"/>
            </w:tabs>
            <w:ind w:hanging="2029"/>
            <w:jc w:val="both"/>
          </w:pPr>
        </w:pPrChange>
      </w:pPr>
      <w:r w:rsidRPr="00A709CB">
        <w:rPr>
          <w:rFonts w:cs="Arial"/>
          <w:color w:val="000000"/>
          <w:lang w:val="en-GB"/>
        </w:rPr>
        <w:t>8 Years multifaceted development with Telecom focus.</w:t>
      </w:r>
    </w:p>
    <w:p w:rsidR="00A709CB" w:rsidRPr="00A709CB" w:rsidRDefault="00A709CB" w:rsidP="008F360C">
      <w:pPr>
        <w:numPr>
          <w:ilvl w:val="3"/>
          <w:numId w:val="5"/>
        </w:numPr>
        <w:tabs>
          <w:tab w:val="clear" w:pos="2880"/>
          <w:tab w:val="num" w:pos="1276"/>
        </w:tabs>
        <w:ind w:hanging="2029"/>
        <w:jc w:val="both"/>
        <w:rPr>
          <w:rFonts w:cs="Arial"/>
          <w:color w:val="000000"/>
          <w:lang w:val="en-GB"/>
        </w:rPr>
        <w:pPrChange w:id="289" w:author=" " w:date="2007-07-26T20:22:00Z">
          <w:pPr>
            <w:numPr>
              <w:ilvl w:val="3"/>
              <w:numId w:val="59"/>
            </w:numPr>
            <w:tabs>
              <w:tab w:val="num" w:pos="360"/>
              <w:tab w:val="num" w:pos="1276"/>
            </w:tabs>
            <w:ind w:hanging="2029"/>
            <w:jc w:val="both"/>
          </w:pPr>
        </w:pPrChange>
      </w:pPr>
      <w:r w:rsidRPr="00A709CB">
        <w:rPr>
          <w:rFonts w:cs="Arial"/>
          <w:color w:val="000000"/>
          <w:lang w:val="en-GB"/>
        </w:rPr>
        <w:t>4 years contract development, experienced multi-development technologies</w:t>
      </w:r>
    </w:p>
    <w:p w:rsidR="00A709CB" w:rsidRPr="00BB39D9" w:rsidRDefault="00A709CB" w:rsidP="008F360C">
      <w:pPr>
        <w:numPr>
          <w:ilvl w:val="3"/>
          <w:numId w:val="5"/>
        </w:numPr>
        <w:tabs>
          <w:tab w:val="clear" w:pos="2880"/>
          <w:tab w:val="num" w:pos="1276"/>
        </w:tabs>
        <w:ind w:hanging="2029"/>
        <w:jc w:val="both"/>
        <w:rPr>
          <w:rFonts w:cs="Arial"/>
          <w:b/>
          <w:lang w:val="en-GB"/>
        </w:rPr>
        <w:pPrChange w:id="290" w:author=" " w:date="2007-07-26T20:22:00Z">
          <w:pPr>
            <w:numPr>
              <w:ilvl w:val="3"/>
              <w:numId w:val="59"/>
            </w:numPr>
            <w:tabs>
              <w:tab w:val="num" w:pos="360"/>
              <w:tab w:val="num" w:pos="1276"/>
            </w:tabs>
            <w:ind w:hanging="2029"/>
            <w:jc w:val="both"/>
          </w:pPr>
        </w:pPrChange>
      </w:pPr>
      <w:r w:rsidRPr="00A709CB">
        <w:rPr>
          <w:rFonts w:cs="Arial"/>
          <w:color w:val="000000"/>
          <w:lang w:val="en-GB"/>
        </w:rPr>
        <w:t>BS, Artificial Intelligence/Computer Science, MS, IT ecommerce</w:t>
      </w:r>
    </w:p>
    <w:p w:rsidR="00BB39D9" w:rsidRDefault="00BB39D9" w:rsidP="00BB39D9">
      <w:pPr>
        <w:jc w:val="both"/>
        <w:rPr>
          <w:rFonts w:cs="Arial"/>
          <w:color w:val="000000"/>
          <w:lang w:val="en-GB"/>
        </w:rPr>
      </w:pPr>
    </w:p>
    <w:p w:rsidR="00C92E80" w:rsidRDefault="00A41F6B" w:rsidP="00BB39D9">
      <w:pPr>
        <w:ind w:left="0"/>
        <w:jc w:val="both"/>
        <w:rPr>
          <w:ins w:id="291" w:author=" " w:date="2007-07-26T20:20:00Z"/>
          <w:rFonts w:cs="Arial"/>
          <w:color w:val="000000"/>
          <w:lang w:val="en-GB"/>
        </w:rPr>
      </w:pPr>
      <w:ins w:id="292" w:author=" " w:date="2007-07-26T19:56:00Z">
        <w:r w:rsidRPr="00A41F6B">
          <w:rPr>
            <w:rFonts w:cs="Arial"/>
            <w:color w:val="000000"/>
            <w:lang w:val="en-GB"/>
          </w:rPr>
          <w:t xml:space="preserve">Lawrence is highly technical minded and innovative software developer with an ecommerce and telecoms background. He is the founder of several open source social networking projects and has a strong knowledge of existing </w:t>
        </w:r>
      </w:ins>
      <w:ins w:id="293" w:author=" " w:date="2007-07-26T20:18:00Z">
        <w:r w:rsidR="00D73F93">
          <w:rPr>
            <w:rFonts w:cs="Arial"/>
            <w:color w:val="000000"/>
            <w:lang w:val="en-GB"/>
          </w:rPr>
          <w:t>systems</w:t>
        </w:r>
      </w:ins>
      <w:ins w:id="294" w:author=" " w:date="2007-07-26T19:56:00Z">
        <w:r w:rsidRPr="00A41F6B">
          <w:rPr>
            <w:rFonts w:cs="Arial"/>
            <w:color w:val="000000"/>
            <w:lang w:val="en-GB"/>
          </w:rPr>
          <w:t xml:space="preserve"> and </w:t>
        </w:r>
      </w:ins>
      <w:ins w:id="295" w:author=" " w:date="2007-07-26T20:18:00Z">
        <w:r w:rsidR="00D73F93">
          <w:rPr>
            <w:rFonts w:cs="Arial"/>
            <w:color w:val="000000"/>
            <w:lang w:val="en-GB"/>
          </w:rPr>
          <w:t xml:space="preserve">the </w:t>
        </w:r>
      </w:ins>
      <w:ins w:id="296" w:author=" " w:date="2007-07-26T19:56:00Z">
        <w:r w:rsidR="00D73F93">
          <w:rPr>
            <w:rFonts w:cs="Arial"/>
            <w:color w:val="000000"/>
            <w:lang w:val="en-GB"/>
          </w:rPr>
          <w:t>technolog</w:t>
        </w:r>
      </w:ins>
      <w:ins w:id="297" w:author=" " w:date="2007-07-26T20:18:00Z">
        <w:r w:rsidR="00D73F93">
          <w:rPr>
            <w:rFonts w:cs="Arial"/>
            <w:color w:val="000000"/>
            <w:lang w:val="en-GB"/>
          </w:rPr>
          <w:t>ies that drive them</w:t>
        </w:r>
      </w:ins>
      <w:ins w:id="298" w:author=" " w:date="2007-07-26T19:56:00Z">
        <w:r w:rsidRPr="00A41F6B">
          <w:rPr>
            <w:rFonts w:cs="Arial"/>
            <w:color w:val="000000"/>
            <w:lang w:val="en-GB"/>
          </w:rPr>
          <w:t>. Some of Lawrence’s projects have b</w:t>
        </w:r>
        <w:r w:rsidR="00D73F93">
          <w:rPr>
            <w:rFonts w:cs="Arial"/>
            <w:color w:val="000000"/>
            <w:lang w:val="en-GB"/>
          </w:rPr>
          <w:t xml:space="preserve">een inspired by his Artificial </w:t>
        </w:r>
      </w:ins>
      <w:ins w:id="299" w:author=" " w:date="2007-07-26T20:19:00Z">
        <w:r w:rsidR="00D73F93">
          <w:rPr>
            <w:rFonts w:cs="Arial"/>
            <w:color w:val="000000"/>
            <w:lang w:val="en-GB"/>
          </w:rPr>
          <w:t>I</w:t>
        </w:r>
      </w:ins>
      <w:ins w:id="300" w:author=" " w:date="2007-07-26T19:56:00Z">
        <w:r w:rsidRPr="00A41F6B">
          <w:rPr>
            <w:rFonts w:cs="Arial"/>
            <w:color w:val="000000"/>
            <w:lang w:val="en-GB"/>
          </w:rPr>
          <w:t xml:space="preserve">ntelligence and </w:t>
        </w:r>
      </w:ins>
      <w:ins w:id="301" w:author=" " w:date="2007-07-26T20:19:00Z">
        <w:r w:rsidR="00D73F93">
          <w:rPr>
            <w:rFonts w:cs="Arial"/>
            <w:color w:val="000000"/>
            <w:lang w:val="en-GB"/>
          </w:rPr>
          <w:t>C</w:t>
        </w:r>
      </w:ins>
      <w:ins w:id="302" w:author=" " w:date="2007-07-26T19:56:00Z">
        <w:r w:rsidRPr="00A41F6B">
          <w:rPr>
            <w:rFonts w:cs="Arial"/>
            <w:color w:val="000000"/>
            <w:lang w:val="en-GB"/>
          </w:rPr>
          <w:t xml:space="preserve">omputer </w:t>
        </w:r>
      </w:ins>
      <w:ins w:id="303" w:author=" " w:date="2007-07-26T20:19:00Z">
        <w:r w:rsidR="00D73F93">
          <w:rPr>
            <w:rFonts w:cs="Arial"/>
            <w:color w:val="000000"/>
            <w:lang w:val="en-GB"/>
          </w:rPr>
          <w:t>S</w:t>
        </w:r>
      </w:ins>
      <w:ins w:id="304" w:author=" " w:date="2007-07-26T19:56:00Z">
        <w:r w:rsidRPr="00A41F6B">
          <w:rPr>
            <w:rFonts w:cs="Arial"/>
            <w:color w:val="000000"/>
            <w:lang w:val="en-GB"/>
          </w:rPr>
          <w:t>cience degree</w:t>
        </w:r>
      </w:ins>
      <w:ins w:id="305" w:author=" " w:date="2007-07-26T20:19:00Z">
        <w:r w:rsidR="00C92E80">
          <w:rPr>
            <w:rFonts w:cs="Arial"/>
            <w:color w:val="000000"/>
            <w:lang w:val="en-GB"/>
          </w:rPr>
          <w:t xml:space="preserve"> </w:t>
        </w:r>
      </w:ins>
      <w:ins w:id="306" w:author=" " w:date="2007-07-26T20:20:00Z">
        <w:r w:rsidR="00C92E80">
          <w:rPr>
            <w:rFonts w:cs="Arial"/>
            <w:color w:val="000000"/>
            <w:lang w:val="en-GB"/>
          </w:rPr>
          <w:t>along with</w:t>
        </w:r>
      </w:ins>
      <w:ins w:id="307" w:author=" " w:date="2007-07-26T20:19:00Z">
        <w:r w:rsidR="00C92E80">
          <w:rPr>
            <w:rFonts w:cs="Arial"/>
            <w:color w:val="000000"/>
            <w:lang w:val="en-GB"/>
          </w:rPr>
          <w:t xml:space="preserve"> his </w:t>
        </w:r>
      </w:ins>
      <w:ins w:id="308" w:author=" " w:date="2007-07-26T19:56:00Z">
        <w:r w:rsidRPr="00A41F6B">
          <w:rPr>
            <w:rFonts w:cs="Arial"/>
            <w:color w:val="000000"/>
            <w:lang w:val="en-GB"/>
          </w:rPr>
          <w:t xml:space="preserve">Masters in </w:t>
        </w:r>
      </w:ins>
      <w:ins w:id="309" w:author=" " w:date="2007-07-26T20:20:00Z">
        <w:r w:rsidR="00C92E80">
          <w:rPr>
            <w:rFonts w:cs="Arial"/>
            <w:color w:val="000000"/>
            <w:lang w:val="en-GB"/>
          </w:rPr>
          <w:t>Information technology</w:t>
        </w:r>
      </w:ins>
      <w:ins w:id="310" w:author=" " w:date="2007-07-26T19:56:00Z">
        <w:r w:rsidR="00C92E80">
          <w:rPr>
            <w:rFonts w:cs="Arial"/>
            <w:color w:val="000000"/>
            <w:lang w:val="en-GB"/>
          </w:rPr>
          <w:t xml:space="preserve"> for eCommerce.</w:t>
        </w:r>
      </w:ins>
      <w:ins w:id="311" w:author=" " w:date="2007-07-26T20:20:00Z">
        <w:r w:rsidR="00C92E80">
          <w:rPr>
            <w:rFonts w:cs="Arial"/>
            <w:color w:val="000000"/>
            <w:lang w:val="en-GB"/>
          </w:rPr>
          <w:t>L</w:t>
        </w:r>
      </w:ins>
      <w:ins w:id="312" w:author=" " w:date="2007-07-26T20:19:00Z">
        <w:r w:rsidR="00C92E80">
          <w:rPr>
            <w:rFonts w:cs="Arial"/>
            <w:color w:val="000000"/>
            <w:lang w:val="en-GB"/>
          </w:rPr>
          <w:t>awrence has almost a decade</w:t>
        </w:r>
      </w:ins>
      <w:ins w:id="313" w:author=" " w:date="2007-07-26T20:21:00Z">
        <w:r w:rsidR="00C92E80">
          <w:rPr>
            <w:rFonts w:cs="Arial"/>
            <w:color w:val="000000"/>
            <w:lang w:val="en-GB"/>
          </w:rPr>
          <w:t xml:space="preserve"> in industry experience, </w:t>
        </w:r>
      </w:ins>
      <w:ins w:id="314" w:author=" " w:date="2007-07-26T20:19:00Z">
        <w:r w:rsidR="00C92E80">
          <w:rPr>
            <w:rFonts w:cs="Arial"/>
            <w:color w:val="000000"/>
            <w:lang w:val="en-GB"/>
          </w:rPr>
          <w:t>developing</w:t>
        </w:r>
      </w:ins>
      <w:ins w:id="315" w:author=" " w:date="2007-07-26T20:20:00Z">
        <w:r w:rsidR="00C92E80">
          <w:rPr>
            <w:rFonts w:cs="Arial"/>
            <w:color w:val="000000"/>
            <w:lang w:val="en-GB"/>
          </w:rPr>
          <w:t xml:space="preserve"> mobile and</w:t>
        </w:r>
      </w:ins>
      <w:ins w:id="316" w:author=" " w:date="2007-07-26T20:19:00Z">
        <w:r w:rsidR="00C92E80">
          <w:rPr>
            <w:rFonts w:cs="Arial"/>
            <w:color w:val="000000"/>
            <w:lang w:val="en-GB"/>
          </w:rPr>
          <w:t xml:space="preserve"> internet based applications</w:t>
        </w:r>
      </w:ins>
      <w:ins w:id="317" w:author=" " w:date="2007-07-26T20:20:00Z">
        <w:r w:rsidR="00C92E80">
          <w:rPr>
            <w:rFonts w:cs="Arial"/>
            <w:color w:val="000000"/>
            <w:lang w:val="en-GB"/>
          </w:rPr>
          <w:t>.</w:t>
        </w:r>
      </w:ins>
    </w:p>
    <w:p w:rsidR="00BB39D9" w:rsidRPr="00921F6D" w:rsidDel="00A41F6B" w:rsidRDefault="00A41F6B" w:rsidP="00BB39D9">
      <w:pPr>
        <w:ind w:left="0"/>
        <w:jc w:val="both"/>
        <w:rPr>
          <w:del w:id="318" w:author=" " w:date="2007-07-26T19:56:00Z"/>
          <w:rFonts w:cs="Arial"/>
          <w:color w:val="000000"/>
          <w:highlight w:val="yellow"/>
          <w:lang w:val="en-GB"/>
        </w:rPr>
      </w:pPr>
      <w:ins w:id="319" w:author=" " w:date="2007-07-26T19:56:00Z">
        <w:r w:rsidRPr="00A41F6B">
          <w:rPr>
            <w:rFonts w:cs="Arial"/>
            <w:color w:val="000000"/>
            <w:lang w:val="en-GB"/>
          </w:rPr>
          <w:cr/>
          <w:t>LAWRENCE ENTER SHORT ROLE DISCRIPTION</w:t>
        </w:r>
        <w:r w:rsidRPr="00A41F6B">
          <w:rPr>
            <w:rFonts w:cs="Arial"/>
            <w:color w:val="000000"/>
            <w:lang w:val="en-GB"/>
          </w:rPr>
          <w:cr/>
        </w:r>
        <w:r w:rsidRPr="00A41F6B">
          <w:rPr>
            <w:rFonts w:cs="Arial"/>
            <w:color w:val="000000"/>
            <w:lang w:val="en-GB"/>
          </w:rPr>
          <w:cr/>
          <w:t>Lawrence's role is in the design and implementation of the software and infrastructure and has historically  been the designer of prototypes and proof of concept applications. Lawrence will be the source of all technological related issues such as mobile, web, telecoms and media technologies and will provide a infrastructure knowledge of the system as a whole.</w:t>
        </w:r>
        <w:r w:rsidRPr="00A41F6B">
          <w:rPr>
            <w:rFonts w:cs="Arial"/>
            <w:color w:val="000000"/>
            <w:lang w:val="en-GB"/>
          </w:rPr>
          <w:cr/>
        </w:r>
      </w:ins>
      <w:del w:id="320" w:author=" " w:date="2007-07-26T19:56:00Z">
        <w:r w:rsidR="00BB39D9" w:rsidDel="00A41F6B">
          <w:rPr>
            <w:rFonts w:cs="Arial"/>
            <w:color w:val="000000"/>
            <w:highlight w:val="yellow"/>
            <w:lang w:val="en-GB"/>
          </w:rPr>
          <w:delText>LAWRENCE ENTER SHORT BIO</w:delText>
        </w:r>
      </w:del>
    </w:p>
    <w:p w:rsidR="00BB39D9" w:rsidDel="00A41F6B" w:rsidRDefault="00BB39D9" w:rsidP="00BB39D9">
      <w:pPr>
        <w:ind w:left="0"/>
        <w:jc w:val="both"/>
        <w:rPr>
          <w:del w:id="321" w:author=" " w:date="2007-07-26T19:56:00Z"/>
          <w:rFonts w:cs="Arial"/>
          <w:b/>
          <w:lang w:val="en-GB"/>
        </w:rPr>
      </w:pPr>
    </w:p>
    <w:p w:rsidR="00B122BA" w:rsidRPr="00921F6D" w:rsidDel="00A41F6B" w:rsidRDefault="00B122BA" w:rsidP="00B122BA">
      <w:pPr>
        <w:ind w:left="0"/>
        <w:jc w:val="both"/>
        <w:rPr>
          <w:del w:id="322" w:author=" " w:date="2007-07-26T19:56:00Z"/>
          <w:rFonts w:cs="Arial"/>
          <w:color w:val="000000"/>
          <w:highlight w:val="yellow"/>
          <w:lang w:val="en-GB"/>
        </w:rPr>
      </w:pPr>
      <w:del w:id="323" w:author=" " w:date="2007-07-26T19:56:00Z">
        <w:r w:rsidDel="00A41F6B">
          <w:rPr>
            <w:rFonts w:cs="Arial"/>
            <w:color w:val="000000"/>
            <w:highlight w:val="yellow"/>
            <w:lang w:val="en-GB"/>
          </w:rPr>
          <w:delText>LAWRENCE ENTER SHORT ROLE DISCRIPTION</w:delText>
        </w:r>
      </w:del>
    </w:p>
    <w:p w:rsidR="00B122BA" w:rsidRPr="00A709CB" w:rsidRDefault="00B122BA" w:rsidP="00BB39D9">
      <w:pPr>
        <w:ind w:left="0"/>
        <w:jc w:val="both"/>
        <w:rPr>
          <w:rFonts w:cs="Arial"/>
          <w:b/>
          <w:lang w:val="en-GB"/>
        </w:rPr>
      </w:pPr>
    </w:p>
    <w:p w:rsidR="0088501E" w:rsidRDefault="001B6961" w:rsidP="00AE089F">
      <w:pPr>
        <w:ind w:left="284" w:hanging="284"/>
        <w:jc w:val="both"/>
        <w:rPr>
          <w:rFonts w:cs="Arial"/>
          <w:b/>
          <w:lang w:val="en-GB"/>
        </w:rPr>
      </w:pPr>
      <w:r>
        <w:rPr>
          <w:rFonts w:cs="Arial"/>
          <w:b/>
          <w:lang w:val="en-GB"/>
        </w:rPr>
        <w:t>Additional Key Resources</w:t>
      </w:r>
    </w:p>
    <w:p w:rsidR="001B6961" w:rsidRDefault="001B6961" w:rsidP="00AE089F">
      <w:pPr>
        <w:ind w:left="284" w:hanging="284"/>
        <w:jc w:val="both"/>
        <w:rPr>
          <w:rFonts w:cs="Arial"/>
          <w:b/>
          <w:lang w:val="en-GB"/>
        </w:rPr>
      </w:pPr>
    </w:p>
    <w:p w:rsidR="001B6961" w:rsidRDefault="001B6961" w:rsidP="001B6961">
      <w:pPr>
        <w:ind w:left="0"/>
        <w:jc w:val="both"/>
        <w:rPr>
          <w:rFonts w:cs="Arial"/>
          <w:lang w:val="en-GB"/>
        </w:rPr>
      </w:pPr>
      <w:r w:rsidRPr="001B6961">
        <w:rPr>
          <w:rFonts w:cs="Arial"/>
          <w:lang w:val="en-GB"/>
        </w:rPr>
        <w:t>The management team have recognised that we have a very balanced and complementary dynamic management team, however if the business is to scale quickly, then the following additional key resources will need to be added to a middle management layer;</w:t>
      </w:r>
    </w:p>
    <w:p w:rsidR="001B6961" w:rsidRDefault="001B6961" w:rsidP="001B6961">
      <w:pPr>
        <w:ind w:left="0"/>
        <w:jc w:val="both"/>
        <w:rPr>
          <w:rFonts w:cs="Arial"/>
          <w:lang w:val="en-GB"/>
        </w:rPr>
      </w:pPr>
    </w:p>
    <w:p w:rsidR="001B6961" w:rsidRPr="009E0EBE" w:rsidRDefault="001B6961" w:rsidP="001B6961">
      <w:pPr>
        <w:ind w:left="0"/>
        <w:jc w:val="both"/>
        <w:rPr>
          <w:rFonts w:cs="Arial"/>
          <w:b/>
          <w:lang w:val="en-GB"/>
        </w:rPr>
      </w:pPr>
      <w:r w:rsidRPr="009E0EBE">
        <w:rPr>
          <w:rFonts w:cs="Arial"/>
          <w:b/>
          <w:lang w:val="en-GB"/>
        </w:rPr>
        <w:t>Head of Availability Management</w:t>
      </w:r>
      <w:r w:rsidR="009E0EBE">
        <w:rPr>
          <w:rFonts w:cs="Arial"/>
          <w:b/>
          <w:lang w:val="en-GB"/>
        </w:rPr>
        <w:t xml:space="preserve"> (Candidates Identified and Agreed to Join)</w:t>
      </w:r>
    </w:p>
    <w:p w:rsidR="001B6961" w:rsidRDefault="001B6961" w:rsidP="001B6961">
      <w:pPr>
        <w:ind w:left="0"/>
        <w:jc w:val="both"/>
        <w:rPr>
          <w:rFonts w:cs="Arial"/>
          <w:lang w:val="en-GB"/>
        </w:rPr>
      </w:pPr>
    </w:p>
    <w:p w:rsidR="001B6961" w:rsidRDefault="001B6961" w:rsidP="001B6961">
      <w:pPr>
        <w:ind w:left="0"/>
        <w:jc w:val="both"/>
        <w:rPr>
          <w:rFonts w:cs="Arial"/>
          <w:lang w:val="en-GB"/>
        </w:rPr>
      </w:pPr>
      <w:smartTag w:uri="urn:schemas-microsoft-com:office:smarttags" w:element="country-region">
        <w:r>
          <w:rPr>
            <w:rFonts w:cs="Arial"/>
            <w:lang w:val="en-GB"/>
          </w:rPr>
          <w:t>USA</w:t>
        </w:r>
      </w:smartTag>
      <w:r>
        <w:rPr>
          <w:rFonts w:cs="Arial"/>
          <w:lang w:val="en-GB"/>
        </w:rPr>
        <w:t xml:space="preserve"> and or </w:t>
      </w:r>
      <w:smartTag w:uri="urn:schemas-microsoft-com:office:smarttags" w:element="country-region">
        <w:smartTag w:uri="urn:schemas-microsoft-com:office:smarttags" w:element="place">
          <w:r>
            <w:rPr>
              <w:rFonts w:cs="Arial"/>
              <w:lang w:val="en-GB"/>
            </w:rPr>
            <w:t>UK</w:t>
          </w:r>
        </w:smartTag>
      </w:smartTag>
      <w:r>
        <w:rPr>
          <w:rFonts w:cs="Arial"/>
          <w:lang w:val="en-GB"/>
        </w:rPr>
        <w:t xml:space="preserve"> based, it will be the sole responsibility of the Availability Management team to ensure;</w:t>
      </w:r>
    </w:p>
    <w:p w:rsidR="001B6961" w:rsidRDefault="001B6961" w:rsidP="001B6961">
      <w:pPr>
        <w:ind w:left="0"/>
        <w:jc w:val="both"/>
        <w:rPr>
          <w:rFonts w:cs="Arial"/>
          <w:lang w:val="en-GB"/>
        </w:rPr>
      </w:pPr>
    </w:p>
    <w:p w:rsidR="001B6961" w:rsidRPr="00AA25A8" w:rsidRDefault="001B6961" w:rsidP="008F360C">
      <w:pPr>
        <w:numPr>
          <w:ilvl w:val="3"/>
          <w:numId w:val="5"/>
        </w:numPr>
        <w:tabs>
          <w:tab w:val="clear" w:pos="2880"/>
          <w:tab w:val="num" w:pos="1276"/>
        </w:tabs>
        <w:ind w:left="1276" w:hanging="425"/>
        <w:jc w:val="both"/>
        <w:rPr>
          <w:rFonts w:cs="Arial"/>
          <w:color w:val="000000"/>
          <w:lang w:val="en-GB"/>
        </w:rPr>
        <w:pPrChange w:id="324" w:author=" " w:date="2007-07-26T20:22:00Z">
          <w:pPr>
            <w:numPr>
              <w:ilvl w:val="3"/>
              <w:numId w:val="59"/>
            </w:numPr>
            <w:tabs>
              <w:tab w:val="num" w:pos="360"/>
              <w:tab w:val="num" w:pos="1276"/>
            </w:tabs>
            <w:ind w:left="1276" w:hanging="425"/>
            <w:jc w:val="both"/>
          </w:pPr>
        </w:pPrChange>
      </w:pPr>
      <w:r>
        <w:rPr>
          <w:rFonts w:cs="Arial"/>
          <w:lang w:val="en-GB"/>
        </w:rPr>
        <w:t xml:space="preserve">Hardware and hosting connectivity is maintained within a 100% </w:t>
      </w:r>
      <w:smartTag w:uri="urn:schemas-microsoft-com:office:smarttags" w:element="place">
        <w:r>
          <w:rPr>
            <w:rFonts w:cs="Arial"/>
            <w:lang w:val="en-GB"/>
          </w:rPr>
          <w:t>SLA</w:t>
        </w:r>
      </w:smartTag>
      <w:r>
        <w:rPr>
          <w:rFonts w:cs="Arial"/>
          <w:lang w:val="en-GB"/>
        </w:rPr>
        <w:t xml:space="preserve"> enviroment which adopts and firmly following Information Technology Infrastructure Library (ITIL) best practices</w:t>
      </w:r>
    </w:p>
    <w:p w:rsidR="00AA25A8" w:rsidRPr="00AA25A8" w:rsidRDefault="00AA25A8" w:rsidP="008F360C">
      <w:pPr>
        <w:numPr>
          <w:ilvl w:val="3"/>
          <w:numId w:val="5"/>
        </w:numPr>
        <w:tabs>
          <w:tab w:val="clear" w:pos="2880"/>
          <w:tab w:val="num" w:pos="1276"/>
        </w:tabs>
        <w:ind w:left="1276" w:hanging="425"/>
        <w:jc w:val="both"/>
        <w:rPr>
          <w:rFonts w:cs="Arial"/>
          <w:color w:val="000000"/>
          <w:lang w:val="en-GB"/>
        </w:rPr>
        <w:pPrChange w:id="325" w:author=" " w:date="2007-07-26T20:22:00Z">
          <w:pPr>
            <w:numPr>
              <w:ilvl w:val="3"/>
              <w:numId w:val="59"/>
            </w:numPr>
            <w:tabs>
              <w:tab w:val="num" w:pos="360"/>
              <w:tab w:val="num" w:pos="1276"/>
            </w:tabs>
            <w:ind w:left="1276" w:hanging="425"/>
            <w:jc w:val="both"/>
          </w:pPr>
        </w:pPrChange>
      </w:pPr>
      <w:r>
        <w:rPr>
          <w:rFonts w:cs="Arial"/>
          <w:lang w:val="en-GB"/>
        </w:rPr>
        <w:t>Current versions of software are rolled out and maintained</w:t>
      </w:r>
    </w:p>
    <w:p w:rsidR="00AA25A8" w:rsidRPr="009E0EBE" w:rsidRDefault="00AA25A8" w:rsidP="008F360C">
      <w:pPr>
        <w:numPr>
          <w:ilvl w:val="3"/>
          <w:numId w:val="5"/>
        </w:numPr>
        <w:tabs>
          <w:tab w:val="clear" w:pos="2880"/>
          <w:tab w:val="num" w:pos="1276"/>
        </w:tabs>
        <w:ind w:left="1276" w:hanging="425"/>
        <w:jc w:val="both"/>
        <w:rPr>
          <w:rFonts w:cs="Arial"/>
          <w:color w:val="000000"/>
          <w:lang w:val="en-GB"/>
        </w:rPr>
        <w:pPrChange w:id="326" w:author=" " w:date="2007-07-26T20:22:00Z">
          <w:pPr>
            <w:numPr>
              <w:ilvl w:val="3"/>
              <w:numId w:val="59"/>
            </w:numPr>
            <w:tabs>
              <w:tab w:val="num" w:pos="360"/>
              <w:tab w:val="num" w:pos="1276"/>
            </w:tabs>
            <w:ind w:left="1276" w:hanging="425"/>
            <w:jc w:val="both"/>
          </w:pPr>
        </w:pPrChange>
      </w:pPr>
      <w:r>
        <w:rPr>
          <w:rFonts w:cs="Arial"/>
          <w:lang w:val="en-GB"/>
        </w:rPr>
        <w:t>New versions of the site are uploaded at off peak times</w:t>
      </w:r>
    </w:p>
    <w:p w:rsidR="009E0EBE" w:rsidRPr="00AA25A8" w:rsidRDefault="009E0EBE" w:rsidP="008F360C">
      <w:pPr>
        <w:numPr>
          <w:ilvl w:val="3"/>
          <w:numId w:val="5"/>
        </w:numPr>
        <w:tabs>
          <w:tab w:val="clear" w:pos="2880"/>
          <w:tab w:val="num" w:pos="1276"/>
        </w:tabs>
        <w:ind w:left="1276" w:hanging="425"/>
        <w:jc w:val="both"/>
        <w:rPr>
          <w:rFonts w:cs="Arial"/>
          <w:color w:val="000000"/>
          <w:lang w:val="en-GB"/>
        </w:rPr>
        <w:pPrChange w:id="327" w:author=" " w:date="2007-07-26T20:22:00Z">
          <w:pPr>
            <w:numPr>
              <w:ilvl w:val="3"/>
              <w:numId w:val="59"/>
            </w:numPr>
            <w:tabs>
              <w:tab w:val="num" w:pos="360"/>
              <w:tab w:val="num" w:pos="1276"/>
            </w:tabs>
            <w:ind w:left="1276" w:hanging="425"/>
            <w:jc w:val="both"/>
          </w:pPr>
        </w:pPrChange>
      </w:pPr>
      <w:r>
        <w:rPr>
          <w:rFonts w:cs="Arial"/>
          <w:lang w:val="en-GB"/>
        </w:rPr>
        <w:t>Tune the hardware and software offering for maximum user experience</w:t>
      </w:r>
    </w:p>
    <w:p w:rsidR="001B6961" w:rsidRDefault="001B6961" w:rsidP="001B6961">
      <w:pPr>
        <w:ind w:left="0"/>
        <w:jc w:val="both"/>
        <w:rPr>
          <w:rFonts w:cs="Arial"/>
          <w:lang w:val="en-GB"/>
        </w:rPr>
      </w:pPr>
    </w:p>
    <w:p w:rsidR="009E0EBE" w:rsidRPr="009E0EBE" w:rsidRDefault="001B6961" w:rsidP="009E0EBE">
      <w:pPr>
        <w:ind w:left="0"/>
        <w:jc w:val="both"/>
        <w:rPr>
          <w:rFonts w:cs="Arial"/>
          <w:b/>
          <w:lang w:val="en-GB"/>
        </w:rPr>
      </w:pPr>
      <w:r w:rsidRPr="009E0EBE">
        <w:rPr>
          <w:rFonts w:cs="Arial"/>
          <w:b/>
          <w:lang w:val="en-GB"/>
        </w:rPr>
        <w:t xml:space="preserve">Head of Sales and </w:t>
      </w:r>
      <w:r w:rsidR="009E0EBE" w:rsidRPr="009E0EBE">
        <w:rPr>
          <w:rFonts w:cs="Arial"/>
          <w:b/>
          <w:lang w:val="en-GB"/>
        </w:rPr>
        <w:t>Marketing (Candidates Identified and Agreed to Join)</w:t>
      </w:r>
    </w:p>
    <w:p w:rsidR="001B6961" w:rsidRDefault="001B6961" w:rsidP="001B6961">
      <w:pPr>
        <w:ind w:left="0"/>
        <w:jc w:val="both"/>
        <w:rPr>
          <w:rFonts w:cs="Arial"/>
          <w:lang w:val="en-GB"/>
        </w:rPr>
      </w:pPr>
    </w:p>
    <w:p w:rsidR="009E0EBE" w:rsidRDefault="009E0EBE" w:rsidP="009E0EBE">
      <w:pPr>
        <w:ind w:left="0"/>
        <w:jc w:val="both"/>
        <w:rPr>
          <w:rFonts w:cs="Arial"/>
          <w:lang w:val="en-GB"/>
        </w:rPr>
      </w:pPr>
      <w:smartTag w:uri="urn:schemas-microsoft-com:office:smarttags" w:element="country-region">
        <w:smartTag w:uri="urn:schemas-microsoft-com:office:smarttags" w:element="place">
          <w:r>
            <w:rPr>
              <w:rFonts w:cs="Arial"/>
              <w:lang w:val="en-GB"/>
            </w:rPr>
            <w:t>UK</w:t>
          </w:r>
        </w:smartTag>
      </w:smartTag>
      <w:r>
        <w:rPr>
          <w:rFonts w:cs="Arial"/>
          <w:lang w:val="en-GB"/>
        </w:rPr>
        <w:t xml:space="preserve"> based, it will be the sole responsibility of the Worldwide Sales and Marketing team to ensure;</w:t>
      </w:r>
    </w:p>
    <w:p w:rsidR="009E0EBE" w:rsidRDefault="009E0EBE" w:rsidP="009E0EBE">
      <w:pPr>
        <w:ind w:left="0"/>
        <w:jc w:val="both"/>
        <w:rPr>
          <w:rFonts w:cs="Arial"/>
          <w:lang w:val="en-GB"/>
        </w:rPr>
      </w:pPr>
    </w:p>
    <w:p w:rsidR="009E0EBE" w:rsidRPr="00AA25A8" w:rsidRDefault="009E0EBE" w:rsidP="008F360C">
      <w:pPr>
        <w:numPr>
          <w:ilvl w:val="3"/>
          <w:numId w:val="5"/>
        </w:numPr>
        <w:tabs>
          <w:tab w:val="clear" w:pos="2880"/>
          <w:tab w:val="num" w:pos="1276"/>
        </w:tabs>
        <w:ind w:left="1276" w:hanging="425"/>
        <w:jc w:val="both"/>
        <w:rPr>
          <w:rFonts w:cs="Arial"/>
          <w:color w:val="000000"/>
          <w:lang w:val="en-GB"/>
        </w:rPr>
        <w:pPrChange w:id="328" w:author=" " w:date="2007-07-26T20:22:00Z">
          <w:pPr>
            <w:numPr>
              <w:ilvl w:val="3"/>
              <w:numId w:val="59"/>
            </w:numPr>
            <w:tabs>
              <w:tab w:val="num" w:pos="360"/>
              <w:tab w:val="num" w:pos="1276"/>
            </w:tabs>
            <w:ind w:left="1276" w:hanging="425"/>
            <w:jc w:val="both"/>
          </w:pPr>
        </w:pPrChange>
      </w:pPr>
      <w:r>
        <w:rPr>
          <w:rFonts w:cs="Arial"/>
          <w:lang w:val="en-GB"/>
        </w:rPr>
        <w:t>Agreed go to market and branding plans are executed on within the agreed timescales and budgets</w:t>
      </w:r>
    </w:p>
    <w:p w:rsidR="009E0EBE" w:rsidRPr="009E0EBE" w:rsidRDefault="009E0EBE" w:rsidP="008F360C">
      <w:pPr>
        <w:numPr>
          <w:ilvl w:val="3"/>
          <w:numId w:val="5"/>
        </w:numPr>
        <w:tabs>
          <w:tab w:val="clear" w:pos="2880"/>
          <w:tab w:val="num" w:pos="1276"/>
        </w:tabs>
        <w:ind w:left="1276" w:hanging="425"/>
        <w:jc w:val="both"/>
        <w:rPr>
          <w:rFonts w:cs="Arial"/>
          <w:color w:val="000000"/>
          <w:lang w:val="en-GB"/>
        </w:rPr>
        <w:pPrChange w:id="329" w:author=" " w:date="2007-07-26T20:22:00Z">
          <w:pPr>
            <w:numPr>
              <w:ilvl w:val="3"/>
              <w:numId w:val="59"/>
            </w:numPr>
            <w:tabs>
              <w:tab w:val="num" w:pos="360"/>
              <w:tab w:val="num" w:pos="1276"/>
            </w:tabs>
            <w:ind w:left="1276" w:hanging="425"/>
            <w:jc w:val="both"/>
          </w:pPr>
        </w:pPrChange>
      </w:pPr>
      <w:r>
        <w:rPr>
          <w:rFonts w:cs="Arial"/>
          <w:lang w:val="en-GB"/>
        </w:rPr>
        <w:lastRenderedPageBreak/>
        <w:t>Realistic sales order intake and subscriber numbers are achieved</w:t>
      </w:r>
    </w:p>
    <w:p w:rsidR="009E0EBE" w:rsidRPr="009E0EBE" w:rsidRDefault="009E0EBE" w:rsidP="008F360C">
      <w:pPr>
        <w:numPr>
          <w:ilvl w:val="3"/>
          <w:numId w:val="5"/>
        </w:numPr>
        <w:tabs>
          <w:tab w:val="clear" w:pos="2880"/>
          <w:tab w:val="num" w:pos="1276"/>
        </w:tabs>
        <w:ind w:left="1276" w:hanging="425"/>
        <w:jc w:val="both"/>
        <w:rPr>
          <w:rFonts w:cs="Arial"/>
          <w:color w:val="000000"/>
          <w:lang w:val="en-GB"/>
        </w:rPr>
        <w:pPrChange w:id="330" w:author=" " w:date="2007-07-26T20:22:00Z">
          <w:pPr>
            <w:numPr>
              <w:ilvl w:val="3"/>
              <w:numId w:val="59"/>
            </w:numPr>
            <w:tabs>
              <w:tab w:val="num" w:pos="360"/>
              <w:tab w:val="num" w:pos="1276"/>
            </w:tabs>
            <w:ind w:left="1276" w:hanging="425"/>
            <w:jc w:val="both"/>
          </w:pPr>
        </w:pPrChange>
      </w:pPr>
      <w:r>
        <w:rPr>
          <w:rFonts w:cs="Arial"/>
          <w:lang w:val="en-GB"/>
        </w:rPr>
        <w:t>Realistic sales order intake and corporate advertising numbers are achieved</w:t>
      </w:r>
    </w:p>
    <w:p w:rsidR="009E0EBE" w:rsidRPr="009E0EBE" w:rsidRDefault="009E0EBE" w:rsidP="008F360C">
      <w:pPr>
        <w:numPr>
          <w:ilvl w:val="3"/>
          <w:numId w:val="5"/>
        </w:numPr>
        <w:tabs>
          <w:tab w:val="clear" w:pos="2880"/>
          <w:tab w:val="num" w:pos="1276"/>
        </w:tabs>
        <w:ind w:left="1276" w:hanging="425"/>
        <w:jc w:val="both"/>
        <w:rPr>
          <w:rFonts w:cs="Arial"/>
          <w:color w:val="000000"/>
          <w:lang w:val="en-GB"/>
        </w:rPr>
        <w:pPrChange w:id="331" w:author=" " w:date="2007-07-26T20:22:00Z">
          <w:pPr>
            <w:numPr>
              <w:ilvl w:val="3"/>
              <w:numId w:val="59"/>
            </w:numPr>
            <w:tabs>
              <w:tab w:val="num" w:pos="360"/>
              <w:tab w:val="num" w:pos="1276"/>
            </w:tabs>
            <w:ind w:left="1276" w:hanging="425"/>
            <w:jc w:val="both"/>
          </w:pPr>
        </w:pPrChange>
      </w:pPr>
      <w:r>
        <w:rPr>
          <w:rFonts w:cs="Arial"/>
          <w:color w:val="000000"/>
          <w:lang w:val="en-GB"/>
        </w:rPr>
        <w:t xml:space="preserve">Proactive ongoing account management of </w:t>
      </w:r>
      <w:r>
        <w:rPr>
          <w:rFonts w:cs="Arial"/>
          <w:lang w:val="en-GB"/>
        </w:rPr>
        <w:t>corporate advertisers and charitable work/ sponsorship maximises the cool branding approach of environmentally friendly and with a high degree of social responsibility</w:t>
      </w:r>
    </w:p>
    <w:p w:rsidR="009E0EBE" w:rsidRPr="009E0EBE" w:rsidRDefault="009E0EBE" w:rsidP="008F360C">
      <w:pPr>
        <w:numPr>
          <w:ilvl w:val="3"/>
          <w:numId w:val="5"/>
        </w:numPr>
        <w:tabs>
          <w:tab w:val="clear" w:pos="2880"/>
          <w:tab w:val="num" w:pos="1276"/>
        </w:tabs>
        <w:ind w:left="1276" w:hanging="425"/>
        <w:jc w:val="both"/>
        <w:rPr>
          <w:rFonts w:cs="Arial"/>
          <w:color w:val="000000"/>
          <w:lang w:val="en-GB"/>
        </w:rPr>
        <w:pPrChange w:id="332" w:author=" " w:date="2007-07-26T20:22:00Z">
          <w:pPr>
            <w:numPr>
              <w:ilvl w:val="3"/>
              <w:numId w:val="59"/>
            </w:numPr>
            <w:tabs>
              <w:tab w:val="num" w:pos="360"/>
              <w:tab w:val="num" w:pos="1276"/>
            </w:tabs>
            <w:ind w:left="1276" w:hanging="425"/>
            <w:jc w:val="both"/>
          </w:pPr>
        </w:pPrChange>
      </w:pPr>
      <w:r>
        <w:rPr>
          <w:rFonts w:cs="Arial"/>
          <w:lang w:val="en-GB"/>
        </w:rPr>
        <w:t>Solicit and run user groups and Next2Friend hot spots and media broadcasts.</w:t>
      </w:r>
    </w:p>
    <w:p w:rsidR="001B6961" w:rsidRDefault="001B6961" w:rsidP="001B6961">
      <w:pPr>
        <w:ind w:left="0"/>
        <w:jc w:val="both"/>
        <w:rPr>
          <w:rFonts w:cs="Arial"/>
          <w:lang w:val="en-GB"/>
        </w:rPr>
      </w:pPr>
    </w:p>
    <w:p w:rsidR="001B6961" w:rsidRDefault="009E0EBE" w:rsidP="001B6961">
      <w:pPr>
        <w:ind w:left="0"/>
        <w:jc w:val="both"/>
        <w:rPr>
          <w:rFonts w:cs="Arial"/>
          <w:lang w:val="en-GB"/>
        </w:rPr>
      </w:pPr>
      <w:r>
        <w:rPr>
          <w:rFonts w:cs="Arial"/>
          <w:lang w:val="en-GB"/>
        </w:rPr>
        <w:t>The management team of Next2Friends aim to recruit and retain additional talent on the basis of;</w:t>
      </w:r>
    </w:p>
    <w:p w:rsidR="009E0EBE" w:rsidRDefault="009E0EBE" w:rsidP="001B6961">
      <w:pPr>
        <w:ind w:left="0"/>
        <w:jc w:val="both"/>
        <w:rPr>
          <w:rFonts w:cs="Arial"/>
          <w:lang w:val="en-GB"/>
        </w:rPr>
      </w:pPr>
    </w:p>
    <w:p w:rsidR="009E0EBE" w:rsidRDefault="009E0EBE" w:rsidP="008F360C">
      <w:pPr>
        <w:numPr>
          <w:ilvl w:val="3"/>
          <w:numId w:val="5"/>
        </w:numPr>
        <w:tabs>
          <w:tab w:val="clear" w:pos="2880"/>
          <w:tab w:val="num" w:pos="1276"/>
        </w:tabs>
        <w:ind w:left="1276" w:hanging="425"/>
        <w:jc w:val="both"/>
        <w:rPr>
          <w:rFonts w:cs="Arial"/>
          <w:color w:val="000000"/>
          <w:lang w:val="en-GB"/>
        </w:rPr>
        <w:pPrChange w:id="333" w:author=" " w:date="2007-07-26T20:22:00Z">
          <w:pPr>
            <w:numPr>
              <w:ilvl w:val="3"/>
              <w:numId w:val="59"/>
            </w:numPr>
            <w:tabs>
              <w:tab w:val="num" w:pos="360"/>
              <w:tab w:val="num" w:pos="1276"/>
            </w:tabs>
            <w:ind w:left="1276" w:hanging="425"/>
            <w:jc w:val="both"/>
          </w:pPr>
        </w:pPrChange>
      </w:pPr>
      <w:r>
        <w:rPr>
          <w:rFonts w:cs="Arial"/>
          <w:lang w:val="en-GB"/>
        </w:rPr>
        <w:t>Next2Friends paying reasonably good salaries</w:t>
      </w:r>
    </w:p>
    <w:p w:rsidR="009E0EBE" w:rsidRPr="009D2483" w:rsidRDefault="009E0EBE" w:rsidP="008F360C">
      <w:pPr>
        <w:numPr>
          <w:ilvl w:val="3"/>
          <w:numId w:val="5"/>
        </w:numPr>
        <w:tabs>
          <w:tab w:val="clear" w:pos="2880"/>
          <w:tab w:val="num" w:pos="1276"/>
        </w:tabs>
        <w:ind w:left="1276" w:hanging="425"/>
        <w:jc w:val="both"/>
        <w:rPr>
          <w:rFonts w:cs="Arial"/>
          <w:color w:val="000000"/>
          <w:lang w:val="en-GB"/>
        </w:rPr>
        <w:pPrChange w:id="334" w:author=" " w:date="2007-07-26T20:22:00Z">
          <w:pPr>
            <w:numPr>
              <w:ilvl w:val="3"/>
              <w:numId w:val="59"/>
            </w:numPr>
            <w:tabs>
              <w:tab w:val="num" w:pos="360"/>
              <w:tab w:val="num" w:pos="1276"/>
            </w:tabs>
            <w:ind w:left="1276" w:hanging="425"/>
            <w:jc w:val="both"/>
          </w:pPr>
        </w:pPrChange>
      </w:pPr>
      <w:r>
        <w:rPr>
          <w:rFonts w:cs="Arial"/>
          <w:lang w:val="en-GB"/>
        </w:rPr>
        <w:t xml:space="preserve">Next2Friends granting stock options and a variable mix (based on performance and contribution) of additional benefits such as increase health and pension provisions, travel around the business </w:t>
      </w:r>
      <w:r w:rsidR="009D2483">
        <w:rPr>
          <w:rFonts w:cs="Arial"/>
          <w:lang w:val="en-GB"/>
        </w:rPr>
        <w:t xml:space="preserve">with cultural exchanges and </w:t>
      </w:r>
      <w:r>
        <w:rPr>
          <w:rFonts w:cs="Arial"/>
          <w:lang w:val="en-GB"/>
        </w:rPr>
        <w:t>social gatherings aimed at supporting or chosen charitable and social responsibility functions</w:t>
      </w:r>
    </w:p>
    <w:p w:rsidR="009D2483" w:rsidRPr="009D2483" w:rsidRDefault="009D2483" w:rsidP="008F360C">
      <w:pPr>
        <w:numPr>
          <w:ilvl w:val="3"/>
          <w:numId w:val="5"/>
        </w:numPr>
        <w:tabs>
          <w:tab w:val="clear" w:pos="2880"/>
          <w:tab w:val="num" w:pos="1276"/>
        </w:tabs>
        <w:ind w:left="1276" w:hanging="425"/>
        <w:jc w:val="both"/>
        <w:rPr>
          <w:rFonts w:cs="Arial"/>
          <w:color w:val="000000"/>
          <w:lang w:val="en-GB"/>
        </w:rPr>
        <w:pPrChange w:id="335" w:author=" " w:date="2007-07-26T20:22:00Z">
          <w:pPr>
            <w:numPr>
              <w:ilvl w:val="3"/>
              <w:numId w:val="59"/>
            </w:numPr>
            <w:tabs>
              <w:tab w:val="num" w:pos="360"/>
              <w:tab w:val="num" w:pos="1276"/>
            </w:tabs>
            <w:ind w:left="1276" w:hanging="425"/>
            <w:jc w:val="both"/>
          </w:pPr>
        </w:pPrChange>
      </w:pPr>
      <w:r>
        <w:rPr>
          <w:rFonts w:cs="Arial"/>
          <w:lang w:val="en-GB"/>
        </w:rPr>
        <w:t>Next2Friends Fast- Track career programs</w:t>
      </w:r>
    </w:p>
    <w:p w:rsidR="009D2483" w:rsidRPr="009D2483" w:rsidRDefault="009D2483" w:rsidP="008F360C">
      <w:pPr>
        <w:numPr>
          <w:ilvl w:val="3"/>
          <w:numId w:val="5"/>
        </w:numPr>
        <w:tabs>
          <w:tab w:val="clear" w:pos="2880"/>
          <w:tab w:val="num" w:pos="1276"/>
        </w:tabs>
        <w:ind w:left="1276" w:hanging="425"/>
        <w:jc w:val="both"/>
        <w:rPr>
          <w:rFonts w:cs="Arial"/>
          <w:color w:val="000000"/>
          <w:lang w:val="en-GB"/>
        </w:rPr>
        <w:pPrChange w:id="336" w:author=" " w:date="2007-07-26T20:22:00Z">
          <w:pPr>
            <w:numPr>
              <w:ilvl w:val="3"/>
              <w:numId w:val="59"/>
            </w:numPr>
            <w:tabs>
              <w:tab w:val="num" w:pos="360"/>
              <w:tab w:val="num" w:pos="1276"/>
            </w:tabs>
            <w:ind w:left="1276" w:hanging="425"/>
            <w:jc w:val="both"/>
          </w:pPr>
        </w:pPrChange>
      </w:pPr>
      <w:r>
        <w:rPr>
          <w:rFonts w:cs="Arial"/>
          <w:lang w:val="en-GB"/>
        </w:rPr>
        <w:t>Next2Friends being a cool place to live and work</w:t>
      </w:r>
    </w:p>
    <w:p w:rsidR="009D2483" w:rsidRDefault="009D2483" w:rsidP="009D2483">
      <w:pPr>
        <w:jc w:val="both"/>
        <w:rPr>
          <w:rFonts w:cs="Arial"/>
          <w:lang w:val="en-GB"/>
        </w:rPr>
      </w:pPr>
    </w:p>
    <w:p w:rsidR="009D2483" w:rsidRDefault="009D2483" w:rsidP="009D2483">
      <w:pPr>
        <w:ind w:left="0"/>
        <w:jc w:val="both"/>
        <w:rPr>
          <w:rFonts w:cs="Arial"/>
          <w:lang w:val="en-GB"/>
        </w:rPr>
      </w:pPr>
      <w:r>
        <w:rPr>
          <w:rFonts w:cs="Arial"/>
          <w:lang w:val="en-GB"/>
        </w:rPr>
        <w:t>The Next2Friends organisation chart is planned as follows for the next three years (all roles have been budgeted for)</w:t>
      </w:r>
    </w:p>
    <w:p w:rsidR="009D2483" w:rsidRDefault="009D2483" w:rsidP="009D2483">
      <w:pPr>
        <w:ind w:left="0"/>
        <w:jc w:val="both"/>
        <w:rPr>
          <w:rFonts w:cs="Arial"/>
          <w:lang w:val="en-GB"/>
        </w:rPr>
      </w:pPr>
    </w:p>
    <w:p w:rsidR="009D2483" w:rsidRPr="009D2483" w:rsidRDefault="00C31C28" w:rsidP="009D2483">
      <w:pPr>
        <w:ind w:left="0"/>
        <w:jc w:val="both"/>
        <w:rPr>
          <w:rFonts w:cs="Arial"/>
          <w:color w:val="000000"/>
          <w:lang w:val="en-GB"/>
        </w:rPr>
      </w:pPr>
      <w:r>
        <w:object w:dxaOrig="11717" w:dyaOrig="7756">
          <v:shape id="_x0000_i1032" type="#_x0000_t75" style="width:460.5pt;height:239.25pt" o:ole="">
            <v:imagedata r:id="rId25" o:title=""/>
          </v:shape>
          <o:OLEObject Type="Embed" ProgID="Visio.Drawing.11" ShapeID="_x0000_i1032" DrawAspect="Content" ObjectID="_1246986498" r:id="rId26"/>
        </w:object>
      </w:r>
    </w:p>
    <w:p w:rsidR="009D2483" w:rsidRDefault="009D2483" w:rsidP="009D2483">
      <w:pPr>
        <w:jc w:val="both"/>
        <w:rPr>
          <w:rFonts w:cs="Arial"/>
          <w:lang w:val="en-GB"/>
        </w:rPr>
      </w:pPr>
    </w:p>
    <w:p w:rsidR="0039227E" w:rsidRDefault="0039227E" w:rsidP="009D2483">
      <w:pPr>
        <w:ind w:left="0"/>
        <w:jc w:val="both"/>
        <w:rPr>
          <w:rFonts w:cs="Arial"/>
          <w:lang w:val="en-GB"/>
        </w:rPr>
      </w:pPr>
    </w:p>
    <w:p w:rsidR="0039227E" w:rsidRDefault="0039227E" w:rsidP="009D2483">
      <w:pPr>
        <w:ind w:left="0"/>
        <w:jc w:val="both"/>
        <w:rPr>
          <w:rFonts w:cs="Arial"/>
          <w:lang w:val="en-GB"/>
        </w:rPr>
      </w:pPr>
    </w:p>
    <w:p w:rsidR="0039227E" w:rsidRDefault="0039227E" w:rsidP="0039227E">
      <w:pPr>
        <w:ind w:left="0"/>
        <w:jc w:val="both"/>
        <w:rPr>
          <w:rFonts w:cs="Arial"/>
          <w:b/>
        </w:rPr>
      </w:pPr>
      <w:r w:rsidRPr="0039227E">
        <w:rPr>
          <w:rFonts w:cs="Arial"/>
          <w:b/>
        </w:rPr>
        <w:t>Advisory Board</w:t>
      </w:r>
    </w:p>
    <w:p w:rsidR="0039227E" w:rsidRPr="0039227E" w:rsidRDefault="0039227E" w:rsidP="0039227E">
      <w:pPr>
        <w:ind w:left="0"/>
        <w:jc w:val="both"/>
        <w:rPr>
          <w:rFonts w:cs="Arial"/>
          <w:b/>
        </w:rPr>
      </w:pPr>
    </w:p>
    <w:p w:rsidR="0039227E" w:rsidRDefault="0039227E" w:rsidP="0039227E">
      <w:pPr>
        <w:ind w:left="0"/>
        <w:jc w:val="both"/>
        <w:rPr>
          <w:rFonts w:cs="Arial"/>
        </w:rPr>
      </w:pPr>
      <w:r w:rsidRPr="0039227E">
        <w:rPr>
          <w:rFonts w:cs="Arial"/>
        </w:rPr>
        <w:t xml:space="preserve">Each member of </w:t>
      </w:r>
      <w:r>
        <w:rPr>
          <w:rFonts w:cs="Arial"/>
        </w:rPr>
        <w:t>Next2Friends’</w:t>
      </w:r>
      <w:r w:rsidRPr="0039227E">
        <w:rPr>
          <w:rFonts w:cs="Arial"/>
        </w:rPr>
        <w:t xml:space="preserve"> Advisory Board provides a business, financial, technical and/or market support for </w:t>
      </w:r>
      <w:r>
        <w:rPr>
          <w:rFonts w:cs="Arial"/>
        </w:rPr>
        <w:t>Next2Friends’</w:t>
      </w:r>
      <w:r w:rsidRPr="0039227E">
        <w:rPr>
          <w:rFonts w:cs="Arial"/>
        </w:rPr>
        <w:t xml:space="preserve"> products and services</w:t>
      </w:r>
      <w:r>
        <w:rPr>
          <w:rFonts w:cs="Arial"/>
        </w:rPr>
        <w:t>;</w:t>
      </w:r>
    </w:p>
    <w:p w:rsidR="0039227E" w:rsidRDefault="0039227E" w:rsidP="0039227E">
      <w:pPr>
        <w:ind w:left="0"/>
        <w:jc w:val="both"/>
        <w:rPr>
          <w:rFonts w:cs="Arial"/>
        </w:rPr>
      </w:pPr>
    </w:p>
    <w:p w:rsidR="0039227E" w:rsidRDefault="0039227E" w:rsidP="0039227E">
      <w:pPr>
        <w:ind w:left="0"/>
        <w:jc w:val="both"/>
        <w:rPr>
          <w:rFonts w:cs="Arial"/>
        </w:rPr>
      </w:pPr>
      <w:r>
        <w:rPr>
          <w:rFonts w:cs="Arial"/>
        </w:rPr>
        <w:t>Edwin Bussem- Head of</w:t>
      </w:r>
      <w:r w:rsidR="004766B9">
        <w:rPr>
          <w:rFonts w:cs="Arial"/>
        </w:rPr>
        <w:t xml:space="preserve"> Advisory and Risk at PriceWaterhouseCoopers</w:t>
      </w:r>
    </w:p>
    <w:p w:rsidR="00B203E9" w:rsidRDefault="00B203E9" w:rsidP="0039227E">
      <w:pPr>
        <w:ind w:left="0"/>
        <w:jc w:val="both"/>
        <w:rPr>
          <w:rFonts w:cs="Arial"/>
        </w:rPr>
      </w:pPr>
    </w:p>
    <w:p w:rsidR="00B203E9" w:rsidRDefault="00B203E9" w:rsidP="0039227E">
      <w:pPr>
        <w:ind w:left="0"/>
        <w:jc w:val="both"/>
        <w:rPr>
          <w:rFonts w:cs="Arial"/>
          <w:b/>
        </w:rPr>
      </w:pPr>
      <w:r w:rsidRPr="007F6181">
        <w:rPr>
          <w:rFonts w:cs="Arial"/>
          <w:b/>
          <w:highlight w:val="yellow"/>
        </w:rPr>
        <w:t>WE NEED TO ADD 3 OR 4 MORE PEOPLE HERE</w:t>
      </w:r>
      <w:r w:rsidR="007F6181" w:rsidRPr="007F6181">
        <w:rPr>
          <w:rFonts w:cs="Arial"/>
          <w:b/>
          <w:highlight w:val="yellow"/>
        </w:rPr>
        <w:t>-IDEALLY SOMEONE FROM GOOGLE/INTEL/A LARGE MOBILE NETWORK, INTERNET NAME</w:t>
      </w:r>
    </w:p>
    <w:p w:rsidR="007F6181" w:rsidRPr="00B203E9" w:rsidRDefault="007F6181" w:rsidP="0039227E">
      <w:pPr>
        <w:ind w:left="0"/>
        <w:jc w:val="both"/>
        <w:rPr>
          <w:rFonts w:cs="Arial"/>
          <w:b/>
        </w:rPr>
      </w:pPr>
    </w:p>
    <w:p w:rsidR="004766B9" w:rsidRDefault="004766B9" w:rsidP="0039227E">
      <w:pPr>
        <w:ind w:left="0"/>
        <w:jc w:val="both"/>
        <w:rPr>
          <w:rFonts w:cs="Arial"/>
        </w:rPr>
      </w:pPr>
    </w:p>
    <w:p w:rsidR="004766B9" w:rsidRDefault="004766B9" w:rsidP="004766B9">
      <w:pPr>
        <w:ind w:left="0"/>
        <w:jc w:val="both"/>
        <w:rPr>
          <w:rFonts w:cs="Arial"/>
          <w:lang w:val="en-GB"/>
        </w:rPr>
      </w:pPr>
      <w:r w:rsidRPr="004766B9">
        <w:rPr>
          <w:rFonts w:cs="Arial"/>
          <w:lang w:val="en-GB"/>
        </w:rPr>
        <w:t>In order to exploit the vast wealth of experience within the advisory board, each advisory board member would become a mentor to an individual member of the executive management team and be in day to day contact via telephone, email and intranet.</w:t>
      </w:r>
      <w:r>
        <w:rPr>
          <w:rFonts w:cs="Arial"/>
          <w:lang w:val="en-GB"/>
        </w:rPr>
        <w:t xml:space="preserve"> </w:t>
      </w:r>
      <w:r w:rsidRPr="004766B9">
        <w:rPr>
          <w:rFonts w:cs="Arial"/>
          <w:lang w:val="en-GB"/>
        </w:rPr>
        <w:t>The board of advisors would also;</w:t>
      </w:r>
    </w:p>
    <w:p w:rsidR="001915CD" w:rsidRPr="004766B9" w:rsidRDefault="001915CD" w:rsidP="001915CD">
      <w:pPr>
        <w:ind w:left="0"/>
        <w:jc w:val="both"/>
        <w:rPr>
          <w:rFonts w:cs="Arial"/>
          <w:lang w:val="en-GB"/>
        </w:rPr>
      </w:pPr>
    </w:p>
    <w:p w:rsidR="001915CD" w:rsidRDefault="001915CD" w:rsidP="008F360C">
      <w:pPr>
        <w:numPr>
          <w:ilvl w:val="3"/>
          <w:numId w:val="5"/>
        </w:numPr>
        <w:tabs>
          <w:tab w:val="clear" w:pos="2880"/>
          <w:tab w:val="num" w:pos="1276"/>
        </w:tabs>
        <w:ind w:hanging="2029"/>
        <w:jc w:val="both"/>
        <w:rPr>
          <w:rFonts w:cs="Arial"/>
          <w:color w:val="000000"/>
          <w:lang w:val="en-GB"/>
        </w:rPr>
        <w:pPrChange w:id="337" w:author=" " w:date="2007-07-26T20:22:00Z">
          <w:pPr>
            <w:numPr>
              <w:ilvl w:val="3"/>
              <w:numId w:val="59"/>
            </w:numPr>
            <w:tabs>
              <w:tab w:val="num" w:pos="360"/>
              <w:tab w:val="num" w:pos="1276"/>
            </w:tabs>
            <w:ind w:hanging="2029"/>
            <w:jc w:val="both"/>
          </w:pPr>
        </w:pPrChange>
      </w:pPr>
      <w:r w:rsidRPr="001915CD">
        <w:rPr>
          <w:rFonts w:cs="Arial"/>
          <w:color w:val="000000"/>
          <w:lang w:val="en-GB"/>
        </w:rPr>
        <w:t>Attend Board meetings as and when requested</w:t>
      </w:r>
    </w:p>
    <w:p w:rsidR="001915CD" w:rsidRPr="001915CD" w:rsidRDefault="001915CD" w:rsidP="001915CD">
      <w:pPr>
        <w:ind w:left="851"/>
        <w:jc w:val="both"/>
        <w:rPr>
          <w:rFonts w:cs="Arial"/>
          <w:color w:val="000000"/>
          <w:lang w:val="en-GB"/>
        </w:rPr>
      </w:pPr>
    </w:p>
    <w:p w:rsidR="001915CD" w:rsidRPr="001915CD" w:rsidRDefault="001915CD" w:rsidP="008F360C">
      <w:pPr>
        <w:numPr>
          <w:ilvl w:val="3"/>
          <w:numId w:val="5"/>
        </w:numPr>
        <w:tabs>
          <w:tab w:val="clear" w:pos="2880"/>
          <w:tab w:val="num" w:pos="1276"/>
        </w:tabs>
        <w:ind w:left="1276" w:hanging="425"/>
        <w:jc w:val="both"/>
        <w:rPr>
          <w:rFonts w:cs="Arial"/>
          <w:lang w:val="en-GB"/>
        </w:rPr>
        <w:pPrChange w:id="338" w:author=" " w:date="2007-07-26T20:22:00Z">
          <w:pPr>
            <w:numPr>
              <w:ilvl w:val="3"/>
              <w:numId w:val="59"/>
            </w:numPr>
            <w:tabs>
              <w:tab w:val="num" w:pos="360"/>
              <w:tab w:val="num" w:pos="1276"/>
            </w:tabs>
            <w:ind w:left="1276" w:hanging="425"/>
            <w:jc w:val="both"/>
          </w:pPr>
        </w:pPrChange>
      </w:pPr>
      <w:r w:rsidRPr="001915CD">
        <w:rPr>
          <w:rFonts w:cs="Arial"/>
          <w:color w:val="000000"/>
          <w:lang w:val="en-GB"/>
        </w:rPr>
        <w:t xml:space="preserve">Promote </w:t>
      </w:r>
      <w:r w:rsidRPr="001915CD">
        <w:rPr>
          <w:rFonts w:cs="Arial"/>
          <w:lang w:val="en-GB"/>
        </w:rPr>
        <w:t>the company and sponsor introductions in to key advertising accounts</w:t>
      </w:r>
      <w:r w:rsidRPr="001915CD">
        <w:rPr>
          <w:rFonts w:cs="Arial"/>
          <w:color w:val="000000"/>
          <w:lang w:val="en-GB"/>
        </w:rPr>
        <w:t xml:space="preserve"> and social networks</w:t>
      </w:r>
    </w:p>
    <w:p w:rsidR="001915CD" w:rsidRPr="001915CD" w:rsidRDefault="001915CD" w:rsidP="001915CD">
      <w:pPr>
        <w:ind w:left="851"/>
        <w:jc w:val="both"/>
        <w:rPr>
          <w:rFonts w:cs="Arial"/>
          <w:lang w:val="en-GB"/>
        </w:rPr>
      </w:pPr>
    </w:p>
    <w:p w:rsidR="001915CD" w:rsidRPr="001915CD" w:rsidRDefault="001915CD" w:rsidP="008F360C">
      <w:pPr>
        <w:numPr>
          <w:ilvl w:val="3"/>
          <w:numId w:val="5"/>
        </w:numPr>
        <w:tabs>
          <w:tab w:val="clear" w:pos="2880"/>
          <w:tab w:val="num" w:pos="1276"/>
        </w:tabs>
        <w:ind w:left="1276" w:hanging="425"/>
        <w:jc w:val="both"/>
        <w:rPr>
          <w:rFonts w:cs="Arial"/>
          <w:lang w:val="en-GB"/>
        </w:rPr>
        <w:pPrChange w:id="339" w:author=" " w:date="2007-07-26T20:22:00Z">
          <w:pPr>
            <w:numPr>
              <w:ilvl w:val="3"/>
              <w:numId w:val="59"/>
            </w:numPr>
            <w:tabs>
              <w:tab w:val="num" w:pos="360"/>
              <w:tab w:val="num" w:pos="1276"/>
            </w:tabs>
            <w:ind w:left="1276" w:hanging="425"/>
            <w:jc w:val="both"/>
          </w:pPr>
        </w:pPrChange>
      </w:pPr>
      <w:r w:rsidRPr="001915CD">
        <w:rPr>
          <w:rFonts w:cs="Arial"/>
          <w:color w:val="000000"/>
          <w:lang w:val="en-GB"/>
        </w:rPr>
        <w:t>Coordinate and engage with Customer event</w:t>
      </w:r>
      <w:r>
        <w:rPr>
          <w:rFonts w:cs="Arial"/>
          <w:color w:val="000000"/>
          <w:lang w:val="en-GB"/>
        </w:rPr>
        <w:t>s</w:t>
      </w:r>
    </w:p>
    <w:p w:rsidR="001915CD" w:rsidRPr="001915CD" w:rsidRDefault="001915CD" w:rsidP="001915CD">
      <w:pPr>
        <w:ind w:left="851"/>
        <w:jc w:val="both"/>
        <w:rPr>
          <w:rFonts w:cs="Arial"/>
          <w:lang w:val="en-GB"/>
        </w:rPr>
      </w:pPr>
    </w:p>
    <w:p w:rsidR="001915CD" w:rsidRDefault="001915CD" w:rsidP="008F360C">
      <w:pPr>
        <w:numPr>
          <w:ilvl w:val="3"/>
          <w:numId w:val="5"/>
        </w:numPr>
        <w:tabs>
          <w:tab w:val="clear" w:pos="2880"/>
          <w:tab w:val="num" w:pos="1276"/>
        </w:tabs>
        <w:ind w:left="1276" w:hanging="425"/>
        <w:jc w:val="both"/>
        <w:rPr>
          <w:rFonts w:cs="Arial"/>
          <w:lang w:val="en-GB"/>
        </w:rPr>
        <w:pPrChange w:id="340" w:author=" " w:date="2007-07-26T20:22:00Z">
          <w:pPr>
            <w:numPr>
              <w:ilvl w:val="3"/>
              <w:numId w:val="59"/>
            </w:numPr>
            <w:tabs>
              <w:tab w:val="num" w:pos="360"/>
              <w:tab w:val="num" w:pos="1276"/>
            </w:tabs>
            <w:ind w:left="1276" w:hanging="425"/>
            <w:jc w:val="both"/>
          </w:pPr>
        </w:pPrChange>
      </w:pPr>
      <w:r w:rsidRPr="001915CD">
        <w:rPr>
          <w:rFonts w:cs="Arial"/>
          <w:lang w:val="en-GB"/>
        </w:rPr>
        <w:t>Attend Charitable and industry events as guest speakers on behalf of Next2Friends</w:t>
      </w:r>
    </w:p>
    <w:p w:rsidR="001915CD" w:rsidRPr="001915CD" w:rsidRDefault="001915CD" w:rsidP="001915CD">
      <w:pPr>
        <w:ind w:left="851"/>
        <w:jc w:val="both"/>
        <w:rPr>
          <w:rFonts w:cs="Arial"/>
          <w:lang w:val="en-GB"/>
        </w:rPr>
      </w:pPr>
    </w:p>
    <w:p w:rsidR="001915CD" w:rsidRDefault="001915CD" w:rsidP="008F360C">
      <w:pPr>
        <w:numPr>
          <w:ilvl w:val="3"/>
          <w:numId w:val="5"/>
        </w:numPr>
        <w:tabs>
          <w:tab w:val="clear" w:pos="2880"/>
          <w:tab w:val="num" w:pos="1276"/>
        </w:tabs>
        <w:ind w:left="1276" w:hanging="425"/>
        <w:jc w:val="both"/>
        <w:rPr>
          <w:rFonts w:cs="Arial"/>
          <w:lang w:val="en-GB"/>
        </w:rPr>
        <w:pPrChange w:id="341" w:author=" " w:date="2007-07-26T20:22:00Z">
          <w:pPr>
            <w:numPr>
              <w:ilvl w:val="3"/>
              <w:numId w:val="59"/>
            </w:numPr>
            <w:tabs>
              <w:tab w:val="num" w:pos="360"/>
              <w:tab w:val="num" w:pos="1276"/>
            </w:tabs>
            <w:ind w:left="1276" w:hanging="425"/>
            <w:jc w:val="both"/>
          </w:pPr>
        </w:pPrChange>
      </w:pPr>
      <w:r w:rsidRPr="001915CD">
        <w:rPr>
          <w:rFonts w:cs="Arial"/>
          <w:lang w:val="en-GB"/>
        </w:rPr>
        <w:t>Provide a second opinion on the business for investors</w:t>
      </w:r>
    </w:p>
    <w:p w:rsidR="001915CD" w:rsidRPr="001915CD" w:rsidRDefault="001915CD" w:rsidP="001915CD">
      <w:pPr>
        <w:jc w:val="both"/>
        <w:rPr>
          <w:rFonts w:cs="Arial"/>
          <w:lang w:val="en-GB"/>
        </w:rPr>
      </w:pPr>
    </w:p>
    <w:p w:rsidR="001915CD" w:rsidRPr="001915CD" w:rsidRDefault="001915CD" w:rsidP="008F360C">
      <w:pPr>
        <w:numPr>
          <w:ilvl w:val="3"/>
          <w:numId w:val="5"/>
        </w:numPr>
        <w:tabs>
          <w:tab w:val="clear" w:pos="2880"/>
          <w:tab w:val="num" w:pos="1276"/>
        </w:tabs>
        <w:ind w:left="1276" w:hanging="425"/>
        <w:jc w:val="both"/>
        <w:rPr>
          <w:rFonts w:cs="Arial"/>
          <w:lang w:val="en-GB"/>
        </w:rPr>
        <w:pPrChange w:id="342" w:author=" " w:date="2007-07-26T20:22:00Z">
          <w:pPr>
            <w:numPr>
              <w:ilvl w:val="3"/>
              <w:numId w:val="59"/>
            </w:numPr>
            <w:tabs>
              <w:tab w:val="num" w:pos="360"/>
              <w:tab w:val="num" w:pos="1276"/>
            </w:tabs>
            <w:ind w:left="1276" w:hanging="425"/>
            <w:jc w:val="both"/>
          </w:pPr>
        </w:pPrChange>
      </w:pPr>
      <w:r w:rsidRPr="001915CD">
        <w:rPr>
          <w:rFonts w:cs="Arial"/>
          <w:lang w:val="en-GB"/>
        </w:rPr>
        <w:t>Provide mentoring for the management team</w:t>
      </w:r>
    </w:p>
    <w:p w:rsidR="0039227E" w:rsidRPr="0039227E" w:rsidRDefault="0039227E" w:rsidP="0039227E">
      <w:pPr>
        <w:ind w:left="0"/>
        <w:jc w:val="both"/>
        <w:rPr>
          <w:rFonts w:cs="Arial"/>
        </w:rPr>
      </w:pPr>
    </w:p>
    <w:p w:rsidR="009E0EBE" w:rsidRPr="001B6961" w:rsidRDefault="009E0EBE" w:rsidP="001B6961">
      <w:pPr>
        <w:ind w:left="0"/>
        <w:jc w:val="both"/>
        <w:rPr>
          <w:rFonts w:cs="Arial"/>
          <w:lang w:val="en-GB"/>
        </w:rPr>
      </w:pPr>
    </w:p>
    <w:p w:rsidR="00212059" w:rsidRPr="00A709CB" w:rsidRDefault="00212059" w:rsidP="00212059">
      <w:pPr>
        <w:pStyle w:val="Heading1"/>
        <w:ind w:left="0"/>
        <w:rPr>
          <w:rFonts w:ascii="Arial" w:hAnsi="Arial" w:cs="Arial"/>
          <w:sz w:val="20"/>
        </w:rPr>
      </w:pPr>
      <w:bookmarkStart w:id="343" w:name="_Toc172965987"/>
      <w:r w:rsidRPr="00A709CB">
        <w:rPr>
          <w:rFonts w:ascii="Arial" w:hAnsi="Arial" w:cs="Arial"/>
          <w:sz w:val="20"/>
        </w:rPr>
        <w:t>SWOT A</w:t>
      </w:r>
      <w:r w:rsidR="0088501E" w:rsidRPr="00A709CB">
        <w:rPr>
          <w:rFonts w:ascii="Arial" w:hAnsi="Arial" w:cs="Arial"/>
          <w:sz w:val="20"/>
        </w:rPr>
        <w:t>nalysis</w:t>
      </w:r>
      <w:bookmarkEnd w:id="343"/>
    </w:p>
    <w:p w:rsidR="001915CD" w:rsidRPr="009E0EBE" w:rsidRDefault="001915CD" w:rsidP="001915CD">
      <w:pPr>
        <w:ind w:left="0"/>
        <w:jc w:val="both"/>
        <w:rPr>
          <w:rFonts w:cs="Arial"/>
          <w:color w:val="000000"/>
          <w:lang w:val="en-GB"/>
        </w:rPr>
      </w:pPr>
      <w:r>
        <w:rPr>
          <w:rFonts w:cs="Arial"/>
          <w:lang w:val="en-GB"/>
        </w:rPr>
        <w:t>The management team of Next2Friends have one very clear aim, and that is to scale the business quickly to profitability and then seek a high valued multiple exit. This vision will be the underlying foundation of every task and function performed within the business with performance and profit related pay (as well as the stock options granted to employees) This will ensure we all share and contribute to the shared vision.</w:t>
      </w:r>
    </w:p>
    <w:p w:rsidR="00604A54" w:rsidRDefault="00604A54" w:rsidP="00AE089F">
      <w:pPr>
        <w:ind w:left="284" w:hanging="284"/>
        <w:jc w:val="both"/>
        <w:rPr>
          <w:rFonts w:cs="Arial"/>
          <w:b/>
          <w:lang w:val="en-GB"/>
        </w:rPr>
      </w:pPr>
    </w:p>
    <w:p w:rsidR="001915CD" w:rsidRDefault="001915CD" w:rsidP="00AE089F">
      <w:pPr>
        <w:ind w:left="284" w:hanging="284"/>
        <w:jc w:val="both"/>
        <w:rPr>
          <w:rFonts w:cs="Arial"/>
          <w:lang w:val="en-GB"/>
        </w:rPr>
      </w:pPr>
      <w:r w:rsidRPr="001915CD">
        <w:rPr>
          <w:rFonts w:cs="Arial"/>
          <w:lang w:val="en-GB"/>
        </w:rPr>
        <w:t>The SWOT analysis below is considered to realistic view at July 2007</w:t>
      </w:r>
    </w:p>
    <w:p w:rsidR="001915CD" w:rsidRDefault="001915CD" w:rsidP="00AE089F">
      <w:pPr>
        <w:ind w:left="284" w:hanging="284"/>
        <w:jc w:val="both"/>
        <w:rPr>
          <w:rFonts w:cs="Arial"/>
          <w:lang w:val="en-GB"/>
        </w:rPr>
      </w:pPr>
    </w:p>
    <w:p w:rsidR="001915CD" w:rsidRPr="001915CD" w:rsidRDefault="001915CD" w:rsidP="00AE089F">
      <w:pPr>
        <w:ind w:left="284" w:hanging="284"/>
        <w:jc w:val="both"/>
        <w:rPr>
          <w:rFonts w:cs="Arial"/>
          <w:b/>
          <w:lang w:val="en-GB"/>
        </w:rPr>
      </w:pPr>
      <w:r w:rsidRPr="001915CD">
        <w:rPr>
          <w:rFonts w:cs="Arial"/>
          <w:b/>
          <w:lang w:val="en-GB"/>
        </w:rPr>
        <w:t>Strengths</w:t>
      </w:r>
    </w:p>
    <w:p w:rsidR="001915CD" w:rsidRDefault="001915CD" w:rsidP="00AE089F">
      <w:pPr>
        <w:ind w:left="284" w:hanging="284"/>
        <w:jc w:val="both"/>
        <w:rPr>
          <w:rFonts w:cs="Arial"/>
          <w:lang w:val="en-GB"/>
        </w:rPr>
      </w:pPr>
    </w:p>
    <w:p w:rsidR="001915CD" w:rsidRDefault="001915CD" w:rsidP="008F360C">
      <w:pPr>
        <w:numPr>
          <w:ilvl w:val="3"/>
          <w:numId w:val="5"/>
        </w:numPr>
        <w:tabs>
          <w:tab w:val="clear" w:pos="2880"/>
          <w:tab w:val="num" w:pos="1276"/>
        </w:tabs>
        <w:ind w:left="1276" w:hanging="425"/>
        <w:jc w:val="both"/>
        <w:rPr>
          <w:rFonts w:cs="Arial"/>
          <w:lang w:val="en-GB"/>
        </w:rPr>
        <w:pPrChange w:id="344" w:author=" " w:date="2007-07-26T20:22:00Z">
          <w:pPr>
            <w:numPr>
              <w:ilvl w:val="3"/>
              <w:numId w:val="59"/>
            </w:numPr>
            <w:tabs>
              <w:tab w:val="num" w:pos="360"/>
              <w:tab w:val="num" w:pos="1276"/>
            </w:tabs>
            <w:ind w:left="1276" w:hanging="425"/>
            <w:jc w:val="both"/>
          </w:pPr>
        </w:pPrChange>
      </w:pPr>
      <w:r>
        <w:rPr>
          <w:rFonts w:cs="Arial"/>
          <w:lang w:val="en-GB"/>
        </w:rPr>
        <w:t>Innovative Product Offering of 4 Products</w:t>
      </w:r>
    </w:p>
    <w:p w:rsidR="002619AE" w:rsidRDefault="002619AE" w:rsidP="008F360C">
      <w:pPr>
        <w:numPr>
          <w:ilvl w:val="3"/>
          <w:numId w:val="5"/>
        </w:numPr>
        <w:tabs>
          <w:tab w:val="clear" w:pos="2880"/>
          <w:tab w:val="num" w:pos="1276"/>
        </w:tabs>
        <w:ind w:left="1276" w:hanging="425"/>
        <w:jc w:val="both"/>
        <w:rPr>
          <w:rFonts w:cs="Arial"/>
          <w:lang w:val="en-GB"/>
        </w:rPr>
        <w:pPrChange w:id="345" w:author=" " w:date="2007-07-26T20:22:00Z">
          <w:pPr>
            <w:numPr>
              <w:ilvl w:val="3"/>
              <w:numId w:val="59"/>
            </w:numPr>
            <w:tabs>
              <w:tab w:val="num" w:pos="360"/>
              <w:tab w:val="num" w:pos="1276"/>
            </w:tabs>
            <w:ind w:left="1276" w:hanging="425"/>
            <w:jc w:val="both"/>
          </w:pPr>
        </w:pPrChange>
      </w:pPr>
      <w:r>
        <w:rPr>
          <w:rFonts w:cs="Arial"/>
          <w:lang w:val="en-GB"/>
        </w:rPr>
        <w:t>Patent Pending- Prevent any Other Real Competitor</w:t>
      </w:r>
    </w:p>
    <w:p w:rsidR="001915CD" w:rsidRDefault="001915CD" w:rsidP="008F360C">
      <w:pPr>
        <w:numPr>
          <w:ilvl w:val="3"/>
          <w:numId w:val="5"/>
        </w:numPr>
        <w:tabs>
          <w:tab w:val="clear" w:pos="2880"/>
          <w:tab w:val="num" w:pos="1276"/>
        </w:tabs>
        <w:ind w:left="1276" w:hanging="425"/>
        <w:jc w:val="both"/>
        <w:rPr>
          <w:rFonts w:cs="Arial"/>
          <w:lang w:val="en-GB"/>
        </w:rPr>
        <w:pPrChange w:id="346" w:author=" " w:date="2007-07-26T20:22:00Z">
          <w:pPr>
            <w:numPr>
              <w:ilvl w:val="3"/>
              <w:numId w:val="59"/>
            </w:numPr>
            <w:tabs>
              <w:tab w:val="num" w:pos="360"/>
              <w:tab w:val="num" w:pos="1276"/>
            </w:tabs>
            <w:ind w:left="1276" w:hanging="425"/>
            <w:jc w:val="both"/>
          </w:pPr>
        </w:pPrChange>
      </w:pPr>
      <w:r>
        <w:rPr>
          <w:rFonts w:cs="Arial"/>
          <w:lang w:val="en-GB"/>
        </w:rPr>
        <w:t>Skilled and Seasoned Management Team</w:t>
      </w:r>
    </w:p>
    <w:p w:rsidR="001915CD" w:rsidRDefault="001915CD" w:rsidP="008F360C">
      <w:pPr>
        <w:numPr>
          <w:ilvl w:val="3"/>
          <w:numId w:val="5"/>
        </w:numPr>
        <w:tabs>
          <w:tab w:val="clear" w:pos="2880"/>
          <w:tab w:val="num" w:pos="1276"/>
        </w:tabs>
        <w:ind w:left="1276" w:hanging="425"/>
        <w:jc w:val="both"/>
        <w:rPr>
          <w:rFonts w:cs="Arial"/>
          <w:lang w:val="en-GB"/>
        </w:rPr>
        <w:pPrChange w:id="347" w:author=" " w:date="2007-07-26T20:22:00Z">
          <w:pPr>
            <w:numPr>
              <w:ilvl w:val="3"/>
              <w:numId w:val="59"/>
            </w:numPr>
            <w:tabs>
              <w:tab w:val="num" w:pos="360"/>
              <w:tab w:val="num" w:pos="1276"/>
            </w:tabs>
            <w:ind w:left="1276" w:hanging="425"/>
            <w:jc w:val="both"/>
          </w:pPr>
        </w:pPrChange>
      </w:pPr>
      <w:r>
        <w:rPr>
          <w:rFonts w:cs="Arial"/>
          <w:lang w:val="en-GB"/>
        </w:rPr>
        <w:t>Product Almost Good to Go for Commercial Launch</w:t>
      </w:r>
    </w:p>
    <w:p w:rsidR="001915CD" w:rsidRDefault="001915CD" w:rsidP="008F360C">
      <w:pPr>
        <w:numPr>
          <w:ilvl w:val="3"/>
          <w:numId w:val="5"/>
        </w:numPr>
        <w:tabs>
          <w:tab w:val="clear" w:pos="2880"/>
          <w:tab w:val="num" w:pos="1276"/>
        </w:tabs>
        <w:ind w:left="1276" w:hanging="425"/>
        <w:jc w:val="both"/>
        <w:rPr>
          <w:rFonts w:cs="Arial"/>
          <w:lang w:val="en-GB"/>
        </w:rPr>
        <w:pPrChange w:id="348" w:author=" " w:date="2007-07-26T20:22:00Z">
          <w:pPr>
            <w:numPr>
              <w:ilvl w:val="3"/>
              <w:numId w:val="59"/>
            </w:numPr>
            <w:tabs>
              <w:tab w:val="num" w:pos="360"/>
              <w:tab w:val="num" w:pos="1276"/>
            </w:tabs>
            <w:ind w:left="1276" w:hanging="425"/>
            <w:jc w:val="both"/>
          </w:pPr>
        </w:pPrChange>
      </w:pPr>
      <w:r>
        <w:rPr>
          <w:rFonts w:cs="Arial"/>
          <w:lang w:val="en-GB"/>
        </w:rPr>
        <w:t>Appealing low cost trading model</w:t>
      </w:r>
    </w:p>
    <w:p w:rsidR="001915CD" w:rsidRPr="001915CD" w:rsidRDefault="001915CD" w:rsidP="008F360C">
      <w:pPr>
        <w:numPr>
          <w:ilvl w:val="3"/>
          <w:numId w:val="5"/>
        </w:numPr>
        <w:tabs>
          <w:tab w:val="clear" w:pos="2880"/>
          <w:tab w:val="num" w:pos="1276"/>
        </w:tabs>
        <w:ind w:left="1276" w:hanging="425"/>
        <w:jc w:val="both"/>
        <w:rPr>
          <w:rFonts w:cs="Arial"/>
          <w:lang w:val="en-GB"/>
        </w:rPr>
        <w:pPrChange w:id="349" w:author=" " w:date="2007-07-26T20:22:00Z">
          <w:pPr>
            <w:numPr>
              <w:ilvl w:val="3"/>
              <w:numId w:val="59"/>
            </w:numPr>
            <w:tabs>
              <w:tab w:val="num" w:pos="360"/>
              <w:tab w:val="num" w:pos="1276"/>
            </w:tabs>
            <w:ind w:left="1276" w:hanging="425"/>
            <w:jc w:val="both"/>
          </w:pPr>
        </w:pPrChange>
      </w:pPr>
      <w:r>
        <w:rPr>
          <w:rFonts w:cs="Arial"/>
          <w:lang w:val="en-GB"/>
        </w:rPr>
        <w:t>Creative User and Corporate Advertising Revenue Model</w:t>
      </w:r>
    </w:p>
    <w:p w:rsidR="001915CD" w:rsidRDefault="001915CD" w:rsidP="00AE089F">
      <w:pPr>
        <w:ind w:left="284" w:hanging="284"/>
        <w:jc w:val="both"/>
        <w:rPr>
          <w:rFonts w:cs="Arial"/>
          <w:lang w:val="en-GB"/>
        </w:rPr>
      </w:pPr>
    </w:p>
    <w:p w:rsidR="001915CD" w:rsidRDefault="001915CD" w:rsidP="00AE089F">
      <w:pPr>
        <w:ind w:left="284" w:hanging="284"/>
        <w:jc w:val="both"/>
        <w:rPr>
          <w:rFonts w:cs="Arial"/>
          <w:lang w:val="en-GB"/>
        </w:rPr>
      </w:pPr>
    </w:p>
    <w:p w:rsidR="001915CD" w:rsidRPr="001915CD" w:rsidRDefault="001915CD" w:rsidP="00AE089F">
      <w:pPr>
        <w:ind w:left="284" w:hanging="284"/>
        <w:jc w:val="both"/>
        <w:rPr>
          <w:rFonts w:cs="Arial"/>
          <w:b/>
          <w:lang w:val="en-GB"/>
        </w:rPr>
      </w:pPr>
      <w:r w:rsidRPr="001915CD">
        <w:rPr>
          <w:rFonts w:cs="Arial"/>
          <w:b/>
          <w:lang w:val="en-GB"/>
        </w:rPr>
        <w:t>Weaknesses</w:t>
      </w:r>
    </w:p>
    <w:p w:rsidR="001915CD" w:rsidRDefault="001915CD" w:rsidP="00AE089F">
      <w:pPr>
        <w:ind w:left="284" w:hanging="284"/>
        <w:jc w:val="both"/>
        <w:rPr>
          <w:rFonts w:cs="Arial"/>
          <w:lang w:val="en-GB"/>
        </w:rPr>
      </w:pPr>
    </w:p>
    <w:p w:rsidR="001915CD" w:rsidRDefault="001915CD" w:rsidP="008F360C">
      <w:pPr>
        <w:numPr>
          <w:ilvl w:val="3"/>
          <w:numId w:val="5"/>
        </w:numPr>
        <w:tabs>
          <w:tab w:val="clear" w:pos="2880"/>
          <w:tab w:val="num" w:pos="1276"/>
        </w:tabs>
        <w:ind w:left="1276" w:hanging="425"/>
        <w:jc w:val="both"/>
        <w:rPr>
          <w:rFonts w:cs="Arial"/>
          <w:lang w:val="en-GB"/>
        </w:rPr>
        <w:pPrChange w:id="350" w:author=" " w:date="2007-07-26T20:22:00Z">
          <w:pPr>
            <w:numPr>
              <w:ilvl w:val="3"/>
              <w:numId w:val="59"/>
            </w:numPr>
            <w:tabs>
              <w:tab w:val="num" w:pos="360"/>
              <w:tab w:val="num" w:pos="1276"/>
            </w:tabs>
            <w:ind w:left="1276" w:hanging="425"/>
            <w:jc w:val="both"/>
          </w:pPr>
        </w:pPrChange>
      </w:pPr>
      <w:r>
        <w:rPr>
          <w:rFonts w:cs="Arial"/>
          <w:lang w:val="en-GB"/>
        </w:rPr>
        <w:t>Lack of Funding to go to market</w:t>
      </w:r>
    </w:p>
    <w:p w:rsidR="001915CD" w:rsidRDefault="00B70022" w:rsidP="008F360C">
      <w:pPr>
        <w:numPr>
          <w:ilvl w:val="3"/>
          <w:numId w:val="5"/>
        </w:numPr>
        <w:tabs>
          <w:tab w:val="clear" w:pos="2880"/>
          <w:tab w:val="num" w:pos="1276"/>
        </w:tabs>
        <w:ind w:left="1276" w:hanging="425"/>
        <w:jc w:val="both"/>
        <w:rPr>
          <w:rFonts w:cs="Arial"/>
          <w:lang w:val="en-GB"/>
        </w:rPr>
        <w:pPrChange w:id="351" w:author=" " w:date="2007-07-26T20:22:00Z">
          <w:pPr>
            <w:numPr>
              <w:ilvl w:val="3"/>
              <w:numId w:val="59"/>
            </w:numPr>
            <w:tabs>
              <w:tab w:val="num" w:pos="360"/>
              <w:tab w:val="num" w:pos="1276"/>
            </w:tabs>
            <w:ind w:left="1276" w:hanging="425"/>
            <w:jc w:val="both"/>
          </w:pPr>
        </w:pPrChange>
      </w:pPr>
      <w:r>
        <w:rPr>
          <w:rFonts w:cs="Arial"/>
          <w:lang w:val="en-GB"/>
        </w:rPr>
        <w:t>Lack of resources to go to market</w:t>
      </w:r>
    </w:p>
    <w:p w:rsidR="001915CD" w:rsidRDefault="00B70022" w:rsidP="008F360C">
      <w:pPr>
        <w:numPr>
          <w:ilvl w:val="3"/>
          <w:numId w:val="5"/>
        </w:numPr>
        <w:tabs>
          <w:tab w:val="clear" w:pos="2880"/>
          <w:tab w:val="num" w:pos="1276"/>
        </w:tabs>
        <w:ind w:left="1276" w:hanging="425"/>
        <w:jc w:val="both"/>
        <w:rPr>
          <w:rFonts w:cs="Arial"/>
          <w:lang w:val="en-GB"/>
        </w:rPr>
        <w:pPrChange w:id="352" w:author=" " w:date="2007-07-26T20:22:00Z">
          <w:pPr>
            <w:numPr>
              <w:ilvl w:val="3"/>
              <w:numId w:val="59"/>
            </w:numPr>
            <w:tabs>
              <w:tab w:val="num" w:pos="360"/>
              <w:tab w:val="num" w:pos="1276"/>
            </w:tabs>
            <w:ind w:left="1276" w:hanging="425"/>
            <w:jc w:val="both"/>
          </w:pPr>
        </w:pPrChange>
      </w:pPr>
      <w:r>
        <w:rPr>
          <w:rFonts w:cs="Arial"/>
          <w:lang w:val="en-GB"/>
        </w:rPr>
        <w:t>Investors may not have the appetite for pre revenue business.</w:t>
      </w:r>
    </w:p>
    <w:p w:rsidR="001915CD" w:rsidRDefault="001915CD" w:rsidP="00AE089F">
      <w:pPr>
        <w:ind w:left="284" w:hanging="284"/>
        <w:jc w:val="both"/>
        <w:rPr>
          <w:rFonts w:cs="Arial"/>
          <w:lang w:val="en-GB"/>
        </w:rPr>
      </w:pPr>
    </w:p>
    <w:p w:rsidR="001915CD" w:rsidRDefault="001915CD" w:rsidP="00AE089F">
      <w:pPr>
        <w:ind w:left="284" w:hanging="284"/>
        <w:jc w:val="both"/>
        <w:rPr>
          <w:rFonts w:cs="Arial"/>
          <w:lang w:val="en-GB"/>
        </w:rPr>
      </w:pPr>
    </w:p>
    <w:p w:rsidR="001915CD" w:rsidRPr="001915CD" w:rsidRDefault="001915CD" w:rsidP="00AE089F">
      <w:pPr>
        <w:ind w:left="284" w:hanging="284"/>
        <w:jc w:val="both"/>
        <w:rPr>
          <w:rFonts w:cs="Arial"/>
          <w:b/>
          <w:lang w:val="en-GB"/>
        </w:rPr>
      </w:pPr>
      <w:r w:rsidRPr="001915CD">
        <w:rPr>
          <w:rFonts w:cs="Arial"/>
          <w:b/>
          <w:lang w:val="en-GB"/>
        </w:rPr>
        <w:t>Opportunties</w:t>
      </w:r>
    </w:p>
    <w:p w:rsidR="001915CD" w:rsidRDefault="001915CD" w:rsidP="00AE089F">
      <w:pPr>
        <w:ind w:left="284" w:hanging="284"/>
        <w:jc w:val="both"/>
        <w:rPr>
          <w:rFonts w:cs="Arial"/>
          <w:lang w:val="en-GB"/>
        </w:rPr>
      </w:pPr>
    </w:p>
    <w:p w:rsidR="001915CD" w:rsidRDefault="00B70022" w:rsidP="008F360C">
      <w:pPr>
        <w:numPr>
          <w:ilvl w:val="3"/>
          <w:numId w:val="5"/>
        </w:numPr>
        <w:tabs>
          <w:tab w:val="clear" w:pos="2880"/>
          <w:tab w:val="num" w:pos="1276"/>
        </w:tabs>
        <w:ind w:left="1276" w:hanging="425"/>
        <w:jc w:val="both"/>
        <w:rPr>
          <w:rFonts w:cs="Arial"/>
          <w:lang w:val="en-GB"/>
        </w:rPr>
        <w:pPrChange w:id="353" w:author=" " w:date="2007-07-26T20:22:00Z">
          <w:pPr>
            <w:numPr>
              <w:ilvl w:val="3"/>
              <w:numId w:val="59"/>
            </w:numPr>
            <w:tabs>
              <w:tab w:val="num" w:pos="360"/>
              <w:tab w:val="num" w:pos="1276"/>
            </w:tabs>
            <w:ind w:left="1276" w:hanging="425"/>
            <w:jc w:val="both"/>
          </w:pPr>
        </w:pPrChange>
      </w:pPr>
      <w:r>
        <w:rPr>
          <w:rFonts w:cs="Arial"/>
          <w:lang w:val="en-GB"/>
        </w:rPr>
        <w:t>Capture a massive market with innovative product offering before any competitor can react</w:t>
      </w:r>
    </w:p>
    <w:p w:rsidR="001915CD" w:rsidRDefault="00B70022" w:rsidP="008F360C">
      <w:pPr>
        <w:numPr>
          <w:ilvl w:val="3"/>
          <w:numId w:val="5"/>
        </w:numPr>
        <w:tabs>
          <w:tab w:val="clear" w:pos="2880"/>
          <w:tab w:val="num" w:pos="1276"/>
        </w:tabs>
        <w:ind w:left="1276" w:hanging="425"/>
        <w:jc w:val="both"/>
        <w:rPr>
          <w:rFonts w:cs="Arial"/>
          <w:lang w:val="en-GB"/>
        </w:rPr>
        <w:pPrChange w:id="354" w:author=" " w:date="2007-07-26T20:22:00Z">
          <w:pPr>
            <w:numPr>
              <w:ilvl w:val="3"/>
              <w:numId w:val="59"/>
            </w:numPr>
            <w:tabs>
              <w:tab w:val="num" w:pos="360"/>
              <w:tab w:val="num" w:pos="1276"/>
            </w:tabs>
            <w:ind w:left="1276" w:hanging="425"/>
            <w:jc w:val="both"/>
          </w:pPr>
        </w:pPrChange>
      </w:pPr>
      <w:r>
        <w:rPr>
          <w:rFonts w:cs="Arial"/>
          <w:lang w:val="en-GB"/>
        </w:rPr>
        <w:t xml:space="preserve">Become the must be seen social networking (on and off line) </w:t>
      </w:r>
      <w:r w:rsidR="00B203E9">
        <w:rPr>
          <w:rFonts w:cs="Arial"/>
          <w:lang w:val="en-GB"/>
        </w:rPr>
        <w:t>scene</w:t>
      </w:r>
    </w:p>
    <w:p w:rsidR="001915CD" w:rsidRDefault="00B70022" w:rsidP="008F360C">
      <w:pPr>
        <w:numPr>
          <w:ilvl w:val="3"/>
          <w:numId w:val="5"/>
        </w:numPr>
        <w:tabs>
          <w:tab w:val="clear" w:pos="2880"/>
          <w:tab w:val="num" w:pos="1276"/>
        </w:tabs>
        <w:ind w:left="1276" w:hanging="425"/>
        <w:jc w:val="both"/>
        <w:rPr>
          <w:rFonts w:cs="Arial"/>
          <w:lang w:val="en-GB"/>
        </w:rPr>
        <w:pPrChange w:id="355" w:author=" " w:date="2007-07-26T20:22:00Z">
          <w:pPr>
            <w:numPr>
              <w:ilvl w:val="3"/>
              <w:numId w:val="59"/>
            </w:numPr>
            <w:tabs>
              <w:tab w:val="num" w:pos="360"/>
              <w:tab w:val="num" w:pos="1276"/>
            </w:tabs>
            <w:ind w:left="1276" w:hanging="425"/>
            <w:jc w:val="both"/>
          </w:pPr>
        </w:pPrChange>
      </w:pPr>
      <w:r>
        <w:rPr>
          <w:rFonts w:cs="Arial"/>
          <w:lang w:val="en-GB"/>
        </w:rPr>
        <w:t>Become a cult following</w:t>
      </w:r>
    </w:p>
    <w:p w:rsidR="001915CD" w:rsidRDefault="00B70022" w:rsidP="008F360C">
      <w:pPr>
        <w:numPr>
          <w:ilvl w:val="3"/>
          <w:numId w:val="5"/>
        </w:numPr>
        <w:tabs>
          <w:tab w:val="clear" w:pos="2880"/>
          <w:tab w:val="num" w:pos="1276"/>
        </w:tabs>
        <w:ind w:left="1276" w:hanging="425"/>
        <w:jc w:val="both"/>
        <w:rPr>
          <w:rFonts w:cs="Arial"/>
          <w:lang w:val="en-GB"/>
        </w:rPr>
        <w:pPrChange w:id="356" w:author=" " w:date="2007-07-26T20:22:00Z">
          <w:pPr>
            <w:numPr>
              <w:ilvl w:val="3"/>
              <w:numId w:val="59"/>
            </w:numPr>
            <w:tabs>
              <w:tab w:val="num" w:pos="360"/>
              <w:tab w:val="num" w:pos="1276"/>
            </w:tabs>
            <w:ind w:left="1276" w:hanging="425"/>
            <w:jc w:val="both"/>
          </w:pPr>
        </w:pPrChange>
      </w:pPr>
      <w:r>
        <w:rPr>
          <w:rFonts w:cs="Arial"/>
          <w:lang w:val="en-GB"/>
        </w:rPr>
        <w:t xml:space="preserve">Generate profits within 2 years </w:t>
      </w:r>
    </w:p>
    <w:p w:rsidR="001915CD" w:rsidRPr="001915CD" w:rsidRDefault="00B70022" w:rsidP="008F360C">
      <w:pPr>
        <w:numPr>
          <w:ilvl w:val="3"/>
          <w:numId w:val="5"/>
        </w:numPr>
        <w:tabs>
          <w:tab w:val="clear" w:pos="2880"/>
          <w:tab w:val="num" w:pos="1276"/>
        </w:tabs>
        <w:ind w:left="1276" w:hanging="425"/>
        <w:jc w:val="both"/>
        <w:rPr>
          <w:rFonts w:cs="Arial"/>
          <w:lang w:val="en-GB"/>
        </w:rPr>
        <w:pPrChange w:id="357" w:author=" " w:date="2007-07-26T20:22:00Z">
          <w:pPr>
            <w:numPr>
              <w:ilvl w:val="3"/>
              <w:numId w:val="59"/>
            </w:numPr>
            <w:tabs>
              <w:tab w:val="num" w:pos="360"/>
              <w:tab w:val="num" w:pos="1276"/>
            </w:tabs>
            <w:ind w:left="1276" w:hanging="425"/>
            <w:jc w:val="both"/>
          </w:pPr>
        </w:pPrChange>
      </w:pPr>
      <w:r>
        <w:rPr>
          <w:rFonts w:cs="Arial"/>
          <w:lang w:val="en-GB"/>
        </w:rPr>
        <w:lastRenderedPageBreak/>
        <w:t>Provide a high multiple exit within 3-4 years</w:t>
      </w:r>
    </w:p>
    <w:p w:rsidR="001915CD" w:rsidRDefault="001915CD" w:rsidP="00AE089F">
      <w:pPr>
        <w:ind w:left="284" w:hanging="284"/>
        <w:jc w:val="both"/>
        <w:rPr>
          <w:rFonts w:cs="Arial"/>
          <w:lang w:val="en-GB"/>
        </w:rPr>
      </w:pPr>
    </w:p>
    <w:p w:rsidR="001915CD" w:rsidRDefault="001915CD" w:rsidP="00AE089F">
      <w:pPr>
        <w:ind w:left="284" w:hanging="284"/>
        <w:jc w:val="both"/>
        <w:rPr>
          <w:rFonts w:cs="Arial"/>
          <w:lang w:val="en-GB"/>
        </w:rPr>
      </w:pPr>
    </w:p>
    <w:p w:rsidR="001915CD" w:rsidRPr="001915CD" w:rsidRDefault="001915CD" w:rsidP="00AE089F">
      <w:pPr>
        <w:ind w:left="284" w:hanging="284"/>
        <w:jc w:val="both"/>
        <w:rPr>
          <w:rFonts w:cs="Arial"/>
          <w:b/>
          <w:lang w:val="en-GB"/>
        </w:rPr>
      </w:pPr>
      <w:r w:rsidRPr="001915CD">
        <w:rPr>
          <w:rFonts w:cs="Arial"/>
          <w:b/>
          <w:lang w:val="en-GB"/>
        </w:rPr>
        <w:t>Threats</w:t>
      </w:r>
    </w:p>
    <w:p w:rsidR="001915CD" w:rsidRPr="001915CD" w:rsidRDefault="001915CD" w:rsidP="00AE089F">
      <w:pPr>
        <w:ind w:left="284" w:hanging="284"/>
        <w:jc w:val="both"/>
        <w:rPr>
          <w:rFonts w:cs="Arial"/>
          <w:lang w:val="en-GB"/>
        </w:rPr>
      </w:pPr>
    </w:p>
    <w:p w:rsidR="001915CD" w:rsidRDefault="002619AE" w:rsidP="008F360C">
      <w:pPr>
        <w:numPr>
          <w:ilvl w:val="3"/>
          <w:numId w:val="5"/>
        </w:numPr>
        <w:tabs>
          <w:tab w:val="clear" w:pos="2880"/>
          <w:tab w:val="num" w:pos="1276"/>
        </w:tabs>
        <w:ind w:left="1276" w:hanging="425"/>
        <w:jc w:val="both"/>
        <w:rPr>
          <w:rFonts w:cs="Arial"/>
          <w:lang w:val="en-GB"/>
        </w:rPr>
        <w:pPrChange w:id="358" w:author=" " w:date="2007-07-26T20:22:00Z">
          <w:pPr>
            <w:numPr>
              <w:ilvl w:val="3"/>
              <w:numId w:val="59"/>
            </w:numPr>
            <w:tabs>
              <w:tab w:val="num" w:pos="360"/>
              <w:tab w:val="num" w:pos="1276"/>
            </w:tabs>
            <w:ind w:left="1276" w:hanging="425"/>
            <w:jc w:val="both"/>
          </w:pPr>
        </w:pPrChange>
      </w:pPr>
      <w:r>
        <w:rPr>
          <w:rFonts w:cs="Arial"/>
          <w:lang w:val="en-GB"/>
        </w:rPr>
        <w:t>Next2Friends do not receive the funding to go to market</w:t>
      </w:r>
    </w:p>
    <w:p w:rsidR="001915CD" w:rsidRDefault="002619AE" w:rsidP="008F360C">
      <w:pPr>
        <w:numPr>
          <w:ilvl w:val="3"/>
          <w:numId w:val="5"/>
        </w:numPr>
        <w:tabs>
          <w:tab w:val="clear" w:pos="2880"/>
          <w:tab w:val="num" w:pos="1276"/>
        </w:tabs>
        <w:ind w:left="1276" w:hanging="425"/>
        <w:jc w:val="both"/>
        <w:rPr>
          <w:rFonts w:cs="Arial"/>
          <w:lang w:val="en-GB"/>
        </w:rPr>
        <w:pPrChange w:id="359" w:author=" " w:date="2007-07-26T20:22:00Z">
          <w:pPr>
            <w:numPr>
              <w:ilvl w:val="3"/>
              <w:numId w:val="59"/>
            </w:numPr>
            <w:tabs>
              <w:tab w:val="num" w:pos="360"/>
              <w:tab w:val="num" w:pos="1276"/>
            </w:tabs>
            <w:ind w:left="1276" w:hanging="425"/>
            <w:jc w:val="both"/>
          </w:pPr>
        </w:pPrChange>
      </w:pPr>
      <w:r>
        <w:rPr>
          <w:rFonts w:cs="Arial"/>
          <w:lang w:val="en-GB"/>
        </w:rPr>
        <w:t>Large corporate such as Google spots the whole in their strategy and gets to market first</w:t>
      </w:r>
    </w:p>
    <w:p w:rsidR="002619AE" w:rsidRDefault="002619AE" w:rsidP="008F360C">
      <w:pPr>
        <w:numPr>
          <w:ilvl w:val="3"/>
          <w:numId w:val="5"/>
        </w:numPr>
        <w:tabs>
          <w:tab w:val="clear" w:pos="2880"/>
          <w:tab w:val="num" w:pos="1276"/>
        </w:tabs>
        <w:ind w:left="1276" w:hanging="425"/>
        <w:jc w:val="both"/>
        <w:rPr>
          <w:rFonts w:cs="Arial"/>
          <w:lang w:val="en-GB"/>
        </w:rPr>
        <w:pPrChange w:id="360" w:author=" " w:date="2007-07-26T20:22:00Z">
          <w:pPr>
            <w:numPr>
              <w:ilvl w:val="3"/>
              <w:numId w:val="59"/>
            </w:numPr>
            <w:tabs>
              <w:tab w:val="num" w:pos="360"/>
              <w:tab w:val="num" w:pos="1276"/>
            </w:tabs>
            <w:ind w:left="1276" w:hanging="425"/>
            <w:jc w:val="both"/>
          </w:pPr>
        </w:pPrChange>
      </w:pPr>
      <w:r>
        <w:rPr>
          <w:rFonts w:cs="Arial"/>
          <w:lang w:val="en-GB"/>
        </w:rPr>
        <w:t xml:space="preserve">Development team gets broken up ahead of funding being made (they are now living very meagrely) </w:t>
      </w:r>
    </w:p>
    <w:p w:rsidR="00FA0894" w:rsidRDefault="00FA0894" w:rsidP="00AE089F">
      <w:pPr>
        <w:ind w:left="284" w:hanging="284"/>
        <w:jc w:val="both"/>
        <w:rPr>
          <w:rFonts w:cs="Arial"/>
          <w:b/>
          <w:lang w:val="en-GB"/>
        </w:rPr>
      </w:pPr>
    </w:p>
    <w:p w:rsidR="002619AE" w:rsidRDefault="002619AE" w:rsidP="00AE089F">
      <w:pPr>
        <w:ind w:left="284" w:hanging="284"/>
        <w:jc w:val="both"/>
        <w:rPr>
          <w:rFonts w:cs="Arial"/>
          <w:b/>
          <w:lang w:val="en-GB"/>
        </w:rPr>
      </w:pPr>
    </w:p>
    <w:p w:rsidR="002619AE" w:rsidRDefault="002619AE" w:rsidP="00AE089F">
      <w:pPr>
        <w:ind w:left="284" w:hanging="284"/>
        <w:jc w:val="both"/>
        <w:rPr>
          <w:rFonts w:cs="Arial"/>
          <w:b/>
          <w:lang w:val="en-GB"/>
        </w:rPr>
      </w:pPr>
    </w:p>
    <w:p w:rsidR="002619AE" w:rsidRDefault="002619AE" w:rsidP="00AE089F">
      <w:pPr>
        <w:ind w:left="284" w:hanging="284"/>
        <w:jc w:val="both"/>
        <w:rPr>
          <w:rFonts w:cs="Arial"/>
          <w:b/>
          <w:lang w:val="en-GB"/>
        </w:rPr>
      </w:pPr>
    </w:p>
    <w:p w:rsidR="002619AE" w:rsidRDefault="002619AE" w:rsidP="00AE089F">
      <w:pPr>
        <w:ind w:left="284" w:hanging="284"/>
        <w:jc w:val="both"/>
        <w:rPr>
          <w:rFonts w:cs="Arial"/>
          <w:b/>
          <w:lang w:val="en-GB"/>
        </w:rPr>
      </w:pPr>
    </w:p>
    <w:p w:rsidR="002619AE" w:rsidRDefault="002619AE" w:rsidP="00AE089F">
      <w:pPr>
        <w:ind w:left="284" w:hanging="284"/>
        <w:jc w:val="both"/>
        <w:rPr>
          <w:rFonts w:cs="Arial"/>
          <w:b/>
          <w:lang w:val="en-GB"/>
        </w:rPr>
      </w:pPr>
    </w:p>
    <w:p w:rsidR="002619AE" w:rsidRDefault="002619AE" w:rsidP="00AE089F">
      <w:pPr>
        <w:ind w:left="284" w:hanging="284"/>
        <w:jc w:val="both"/>
        <w:rPr>
          <w:rFonts w:cs="Arial"/>
          <w:b/>
          <w:lang w:val="en-GB"/>
        </w:rPr>
      </w:pPr>
    </w:p>
    <w:p w:rsidR="002619AE" w:rsidRPr="001915CD" w:rsidRDefault="002619AE" w:rsidP="00AE089F">
      <w:pPr>
        <w:ind w:left="284" w:hanging="284"/>
        <w:jc w:val="both"/>
        <w:rPr>
          <w:rFonts w:cs="Arial"/>
          <w:b/>
          <w:lang w:val="en-GB"/>
        </w:rPr>
      </w:pPr>
    </w:p>
    <w:p w:rsidR="00FA0894" w:rsidRPr="00A709CB" w:rsidRDefault="00FA0894" w:rsidP="00AE089F">
      <w:pPr>
        <w:ind w:left="284" w:hanging="284"/>
        <w:jc w:val="both"/>
        <w:rPr>
          <w:rFonts w:cs="Arial"/>
          <w:b/>
        </w:rPr>
      </w:pPr>
    </w:p>
    <w:p w:rsidR="00FA0894" w:rsidRPr="00A709CB" w:rsidRDefault="00FA0894" w:rsidP="00FA0894">
      <w:pPr>
        <w:pStyle w:val="Heading1"/>
        <w:ind w:left="0"/>
        <w:rPr>
          <w:rFonts w:ascii="Arial" w:hAnsi="Arial" w:cs="Arial"/>
          <w:sz w:val="20"/>
        </w:rPr>
      </w:pPr>
      <w:bookmarkStart w:id="361" w:name="_Toc172965988"/>
      <w:r w:rsidRPr="00A709CB">
        <w:rPr>
          <w:rFonts w:ascii="Arial" w:hAnsi="Arial" w:cs="Arial"/>
          <w:sz w:val="20"/>
        </w:rPr>
        <w:t>Financial Summary</w:t>
      </w:r>
      <w:bookmarkEnd w:id="361"/>
    </w:p>
    <w:p w:rsidR="009D2483" w:rsidRPr="00A709CB" w:rsidRDefault="009D2483" w:rsidP="009D2483">
      <w:pPr>
        <w:ind w:left="284" w:hanging="284"/>
        <w:jc w:val="both"/>
        <w:rPr>
          <w:rFonts w:cs="Arial"/>
          <w:b/>
        </w:rPr>
      </w:pPr>
      <w:r w:rsidRPr="009D2483">
        <w:rPr>
          <w:rFonts w:cs="Arial"/>
          <w:b/>
          <w:highlight w:val="yellow"/>
        </w:rPr>
        <w:t>ANDREW TO ADD SECTION</w:t>
      </w:r>
    </w:p>
    <w:p w:rsidR="00FA0894" w:rsidRPr="00A709CB" w:rsidRDefault="00FA0894" w:rsidP="00AE089F">
      <w:pPr>
        <w:ind w:left="284" w:hanging="284"/>
        <w:jc w:val="both"/>
        <w:rPr>
          <w:rFonts w:cs="Arial"/>
          <w:b/>
        </w:rPr>
      </w:pPr>
    </w:p>
    <w:p w:rsidR="0088501E" w:rsidRPr="00A709CB" w:rsidRDefault="0088501E" w:rsidP="00AE089F">
      <w:pPr>
        <w:ind w:left="284" w:hanging="284"/>
        <w:jc w:val="both"/>
        <w:rPr>
          <w:rFonts w:cs="Arial"/>
          <w:b/>
        </w:rPr>
      </w:pPr>
    </w:p>
    <w:p w:rsidR="00FA0894" w:rsidRPr="00A709CB" w:rsidRDefault="000860FD" w:rsidP="000860FD">
      <w:pPr>
        <w:pStyle w:val="Heading1"/>
        <w:ind w:left="0"/>
        <w:rPr>
          <w:rFonts w:ascii="Arial" w:hAnsi="Arial" w:cs="Arial"/>
          <w:b/>
          <w:sz w:val="20"/>
        </w:rPr>
      </w:pPr>
      <w:bookmarkStart w:id="362" w:name="_Toc172965989"/>
      <w:r w:rsidRPr="00A709CB">
        <w:rPr>
          <w:rFonts w:ascii="Arial" w:hAnsi="Arial" w:cs="Arial"/>
          <w:sz w:val="20"/>
        </w:rPr>
        <w:t>Funding requirements</w:t>
      </w:r>
      <w:bookmarkEnd w:id="362"/>
    </w:p>
    <w:p w:rsidR="00FA0894" w:rsidRPr="00A709CB" w:rsidRDefault="009D2483" w:rsidP="00AE089F">
      <w:pPr>
        <w:ind w:left="284" w:hanging="284"/>
        <w:jc w:val="both"/>
        <w:rPr>
          <w:rFonts w:cs="Arial"/>
          <w:b/>
        </w:rPr>
      </w:pPr>
      <w:r w:rsidRPr="009D2483">
        <w:rPr>
          <w:rFonts w:cs="Arial"/>
          <w:b/>
          <w:highlight w:val="yellow"/>
        </w:rPr>
        <w:t>ANDREW TO ADD SECTION</w:t>
      </w:r>
    </w:p>
    <w:p w:rsidR="00604A54" w:rsidRPr="00A709CB" w:rsidRDefault="00F25AFD" w:rsidP="00212059">
      <w:pPr>
        <w:pStyle w:val="Heading1"/>
        <w:ind w:left="0"/>
        <w:rPr>
          <w:rFonts w:ascii="Arial" w:hAnsi="Arial" w:cs="Arial"/>
          <w:sz w:val="20"/>
        </w:rPr>
      </w:pPr>
      <w:bookmarkStart w:id="363" w:name="_Toc172965990"/>
      <w:r w:rsidRPr="00A709CB">
        <w:rPr>
          <w:rFonts w:ascii="Arial" w:hAnsi="Arial" w:cs="Arial"/>
          <w:sz w:val="20"/>
        </w:rPr>
        <w:t>Appendices</w:t>
      </w:r>
      <w:bookmarkEnd w:id="363"/>
    </w:p>
    <w:p w:rsidR="00F74917" w:rsidRDefault="009D2483" w:rsidP="009D2483">
      <w:pPr>
        <w:ind w:left="0"/>
        <w:jc w:val="both"/>
        <w:rPr>
          <w:rFonts w:cs="Arial"/>
        </w:rPr>
      </w:pPr>
      <w:r>
        <w:rPr>
          <w:rFonts w:cs="Arial"/>
        </w:rPr>
        <w:t>The following appendices have been included within this plan</w:t>
      </w:r>
    </w:p>
    <w:p w:rsidR="000748C2" w:rsidRDefault="000748C2" w:rsidP="009D2483">
      <w:pPr>
        <w:ind w:left="0"/>
        <w:jc w:val="both"/>
        <w:rPr>
          <w:rFonts w:cs="Arial"/>
        </w:rPr>
      </w:pPr>
    </w:p>
    <w:p w:rsidR="000748C2" w:rsidRDefault="000748C2" w:rsidP="008F360C">
      <w:pPr>
        <w:numPr>
          <w:ilvl w:val="0"/>
          <w:numId w:val="24"/>
        </w:numPr>
        <w:jc w:val="both"/>
        <w:rPr>
          <w:rFonts w:cs="Arial"/>
        </w:rPr>
        <w:pPrChange w:id="364" w:author=" " w:date="2007-07-26T20:22:00Z">
          <w:pPr>
            <w:numPr>
              <w:numId w:val="84"/>
            </w:numPr>
            <w:tabs>
              <w:tab w:val="num" w:pos="360"/>
            </w:tabs>
            <w:jc w:val="both"/>
          </w:pPr>
        </w:pPrChange>
      </w:pPr>
      <w:r>
        <w:rPr>
          <w:rFonts w:cs="Arial"/>
        </w:rPr>
        <w:t>Management Member Resumes</w:t>
      </w:r>
    </w:p>
    <w:p w:rsidR="000748C2" w:rsidRDefault="000748C2" w:rsidP="008F360C">
      <w:pPr>
        <w:numPr>
          <w:ilvl w:val="0"/>
          <w:numId w:val="24"/>
        </w:numPr>
        <w:jc w:val="both"/>
        <w:rPr>
          <w:rFonts w:cs="Arial"/>
        </w:rPr>
        <w:pPrChange w:id="365" w:author=" " w:date="2007-07-26T20:22:00Z">
          <w:pPr>
            <w:numPr>
              <w:numId w:val="84"/>
            </w:numPr>
            <w:tabs>
              <w:tab w:val="num" w:pos="360"/>
            </w:tabs>
            <w:jc w:val="both"/>
          </w:pPr>
        </w:pPrChange>
      </w:pPr>
      <w:r>
        <w:rPr>
          <w:rFonts w:cs="Arial"/>
        </w:rPr>
        <w:t>3 Year Financial Forecasts</w:t>
      </w:r>
    </w:p>
    <w:p w:rsidR="000748C2" w:rsidRPr="00A709CB" w:rsidRDefault="000748C2" w:rsidP="008F360C">
      <w:pPr>
        <w:numPr>
          <w:ilvl w:val="0"/>
          <w:numId w:val="24"/>
        </w:numPr>
        <w:jc w:val="both"/>
        <w:rPr>
          <w:rFonts w:cs="Arial"/>
        </w:rPr>
        <w:pPrChange w:id="366" w:author=" " w:date="2007-07-26T20:22:00Z">
          <w:pPr>
            <w:numPr>
              <w:numId w:val="84"/>
            </w:numPr>
            <w:tabs>
              <w:tab w:val="num" w:pos="360"/>
            </w:tabs>
            <w:jc w:val="both"/>
          </w:pPr>
        </w:pPrChange>
      </w:pPr>
      <w:r>
        <w:rPr>
          <w:rFonts w:cs="Arial"/>
        </w:rPr>
        <w:t>Investor Slide Pack</w:t>
      </w:r>
    </w:p>
    <w:p w:rsidR="00E6735B" w:rsidRPr="00A709CB" w:rsidRDefault="00E6735B" w:rsidP="00AE089F">
      <w:pPr>
        <w:ind w:left="709"/>
        <w:jc w:val="both"/>
        <w:rPr>
          <w:rFonts w:cs="Arial"/>
          <w:b/>
        </w:rPr>
      </w:pPr>
    </w:p>
    <w:p w:rsidR="00604A54" w:rsidRPr="00A709CB" w:rsidRDefault="00604A54" w:rsidP="00AE089F">
      <w:pPr>
        <w:ind w:left="709"/>
        <w:jc w:val="both"/>
        <w:rPr>
          <w:rFonts w:cs="Arial"/>
          <w:b/>
        </w:rPr>
      </w:pPr>
    </w:p>
    <w:p w:rsidR="00604A54" w:rsidRPr="00A709CB" w:rsidRDefault="00604A54" w:rsidP="00AE089F">
      <w:pPr>
        <w:ind w:left="709"/>
        <w:jc w:val="both"/>
        <w:rPr>
          <w:rFonts w:cs="Arial"/>
          <w:b/>
        </w:rPr>
      </w:pPr>
    </w:p>
    <w:p w:rsidR="00604A54" w:rsidRPr="00A709CB" w:rsidRDefault="00604A54" w:rsidP="00AE089F">
      <w:pPr>
        <w:ind w:left="709"/>
        <w:jc w:val="both"/>
        <w:rPr>
          <w:rFonts w:cs="Arial"/>
          <w:b/>
        </w:rPr>
      </w:pPr>
    </w:p>
    <w:p w:rsidR="00604A54" w:rsidRPr="00A709CB" w:rsidRDefault="00604A54" w:rsidP="00AE089F">
      <w:pPr>
        <w:ind w:left="709"/>
        <w:jc w:val="both"/>
        <w:rPr>
          <w:rFonts w:cs="Arial"/>
          <w:b/>
        </w:rPr>
      </w:pPr>
    </w:p>
    <w:p w:rsidR="00604A54" w:rsidRPr="00A709CB" w:rsidRDefault="00604A54" w:rsidP="00AE089F">
      <w:pPr>
        <w:ind w:left="709"/>
        <w:jc w:val="both"/>
        <w:rPr>
          <w:rFonts w:cs="Arial"/>
          <w:b/>
        </w:rPr>
      </w:pPr>
    </w:p>
    <w:p w:rsidR="00E6735B" w:rsidRPr="00A709CB" w:rsidRDefault="00E6735B" w:rsidP="00AE089F">
      <w:pPr>
        <w:ind w:left="709"/>
        <w:jc w:val="both"/>
        <w:rPr>
          <w:rFonts w:cs="Arial"/>
          <w:b/>
        </w:rPr>
      </w:pPr>
    </w:p>
    <w:p w:rsidR="00626F2E" w:rsidRPr="00A709CB" w:rsidRDefault="00626F2E" w:rsidP="00AE089F">
      <w:pPr>
        <w:ind w:left="0"/>
        <w:jc w:val="both"/>
        <w:rPr>
          <w:rFonts w:cs="Arial"/>
        </w:rPr>
      </w:pPr>
    </w:p>
    <w:sectPr w:rsidR="00626F2E" w:rsidRPr="00A709CB" w:rsidSect="00153ABE">
      <w:headerReference w:type="default" r:id="rId27"/>
      <w:footerReference w:type="even" r:id="rId28"/>
      <w:footerReference w:type="default" r:id="rId29"/>
      <w:headerReference w:type="first" r:id="rId30"/>
      <w:footerReference w:type="first" r:id="rId31"/>
      <w:pgSz w:w="12240" w:h="15840" w:code="1"/>
      <w:pgMar w:top="993" w:right="1183" w:bottom="1134" w:left="1843" w:header="965" w:footer="965"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360C" w:rsidRDefault="008F360C">
      <w:r>
        <w:separator/>
      </w:r>
    </w:p>
  </w:endnote>
  <w:endnote w:type="continuationSeparator" w:id="1">
    <w:p w:rsidR="008F360C" w:rsidRDefault="008F360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egoe Condensed">
    <w:altName w:val="Times New Roman"/>
    <w:panose1 w:val="00000000000000000000"/>
    <w:charset w:val="00"/>
    <w:family w:val="roman"/>
    <w:notTrueType/>
    <w:pitch w:val="default"/>
    <w:sig w:usb0="00000000" w:usb1="00000000" w:usb2="00000000" w:usb3="00000000" w:csb0="0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1F66" w:rsidRDefault="00C11F6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C11F66" w:rsidRDefault="00C11F66">
    <w:pPr>
      <w:ind w:left="-108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1F66" w:rsidRDefault="00C11F66" w:rsidP="00BB35CA">
    <w:pPr>
      <w:pStyle w:val="Footer"/>
      <w:ind w:left="0"/>
      <w:rPr>
        <w:b/>
      </w:rPr>
    </w:pPr>
    <w:r>
      <w:rPr>
        <w:b/>
      </w:rPr>
      <w:t xml:space="preserve">  2007   Confidential, ALL RIGHTS RESERVED                        </w:t>
    </w:r>
    <w:r>
      <w:rPr>
        <w:b/>
      </w:rPr>
      <w:tab/>
    </w:r>
    <w:r w:rsidRPr="00704D3B">
      <w:rPr>
        <w:b/>
      </w:rPr>
      <w:t xml:space="preserve">Page </w:t>
    </w:r>
    <w:r w:rsidRPr="00704D3B">
      <w:rPr>
        <w:b/>
      </w:rPr>
      <w:fldChar w:fldCharType="begin"/>
    </w:r>
    <w:r w:rsidRPr="00704D3B">
      <w:rPr>
        <w:b/>
      </w:rPr>
      <w:instrText xml:space="preserve"> PAGE </w:instrText>
    </w:r>
    <w:r>
      <w:rPr>
        <w:b/>
      </w:rPr>
      <w:fldChar w:fldCharType="separate"/>
    </w:r>
    <w:r w:rsidR="00C92E80">
      <w:rPr>
        <w:b/>
        <w:noProof/>
      </w:rPr>
      <w:t>37</w:t>
    </w:r>
    <w:r w:rsidRPr="00704D3B">
      <w:rPr>
        <w:b/>
      </w:rPr>
      <w:fldChar w:fldCharType="end"/>
    </w:r>
    <w:r w:rsidRPr="00704D3B">
      <w:rPr>
        <w:b/>
      </w:rPr>
      <w:t xml:space="preserve"> of </w:t>
    </w:r>
    <w:r w:rsidRPr="00704D3B">
      <w:rPr>
        <w:b/>
      </w:rPr>
      <w:fldChar w:fldCharType="begin"/>
    </w:r>
    <w:r w:rsidRPr="00704D3B">
      <w:rPr>
        <w:b/>
      </w:rPr>
      <w:instrText xml:space="preserve"> NUMPAGES </w:instrText>
    </w:r>
    <w:r>
      <w:rPr>
        <w:b/>
      </w:rPr>
      <w:fldChar w:fldCharType="separate"/>
    </w:r>
    <w:r w:rsidR="00C92E80">
      <w:rPr>
        <w:b/>
        <w:noProof/>
      </w:rPr>
      <w:t>40</w:t>
    </w:r>
    <w:r w:rsidRPr="00704D3B">
      <w:rPr>
        <w:b/>
      </w:rPr>
      <w:fldChar w:fldCharType="end"/>
    </w:r>
    <w:r>
      <w:rPr>
        <w:b/>
      </w:rPr>
      <w:t xml:space="preserve">                                                                                          </w:t>
    </w:r>
    <w:r>
      <w:rPr>
        <w:b/>
      </w:rPr>
      <w:fldChar w:fldCharType="begin"/>
    </w:r>
    <w:r>
      <w:rPr>
        <w:b/>
      </w:rPr>
      <w:instrText xml:space="preserve"> DATE \@ "M/d/yyyy" </w:instrText>
    </w:r>
    <w:r>
      <w:rPr>
        <w:b/>
      </w:rPr>
      <w:fldChar w:fldCharType="separate"/>
    </w:r>
    <w:ins w:id="367" w:author=" " w:date="2007-07-26T19:55:00Z">
      <w:r w:rsidR="00A41F6B">
        <w:rPr>
          <w:b/>
          <w:noProof/>
        </w:rPr>
        <w:t>7/26/2007</w:t>
      </w:r>
    </w:ins>
    <w:ins w:id="368" w:author="Anthony Nystrom" w:date="2007-07-25T14:19:00Z">
      <w:del w:id="369" w:author=" " w:date="2007-07-26T19:55:00Z">
        <w:r w:rsidR="001846A6" w:rsidDel="00A41F6B">
          <w:rPr>
            <w:b/>
            <w:noProof/>
          </w:rPr>
          <w:delText>7/25/2007</w:delText>
        </w:r>
      </w:del>
    </w:ins>
    <w:del w:id="370" w:author=" " w:date="2007-07-26T19:55:00Z">
      <w:r w:rsidDel="00A41F6B">
        <w:rPr>
          <w:b/>
          <w:noProof/>
        </w:rPr>
        <w:delText>7/23/2007</w:delText>
      </w:r>
    </w:del>
    <w:r>
      <w:rPr>
        <w:b/>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1F66" w:rsidRDefault="00C11F66">
    <w:pPr>
      <w:pStyle w:val="Footer"/>
      <w:pBdr>
        <w:top w:val="single" w:sz="6" w:space="1" w:color="auto"/>
      </w:pBdr>
      <w:spacing w:after="600"/>
      <w:ind w:left="-840" w:right="-840"/>
    </w:pPr>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360C" w:rsidRDefault="008F360C">
      <w:r>
        <w:separator/>
      </w:r>
    </w:p>
  </w:footnote>
  <w:footnote w:type="continuationSeparator" w:id="1">
    <w:p w:rsidR="008F360C" w:rsidRDefault="008F360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1F66" w:rsidRDefault="00A41F6B" w:rsidP="00415740">
    <w:pPr>
      <w:pStyle w:val="Header"/>
      <w:ind w:left="0"/>
    </w:pPr>
    <w:r>
      <w:rPr>
        <w:noProof/>
      </w:rPr>
      <w:drawing>
        <wp:inline distT="0" distB="0" distL="0" distR="0">
          <wp:extent cx="2402205" cy="767080"/>
          <wp:effectExtent l="19050" t="0" r="0" b="0"/>
          <wp:docPr id="13" name="Picture 7" descr="n2f_logo_phone_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2f_logo_phone_left"/>
                  <pic:cNvPicPr>
                    <a:picLocks noChangeAspect="1" noChangeArrowheads="1"/>
                  </pic:cNvPicPr>
                </pic:nvPicPr>
                <pic:blipFill>
                  <a:blip r:embed="rId1"/>
                  <a:srcRect/>
                  <a:stretch>
                    <a:fillRect/>
                  </a:stretch>
                </pic:blipFill>
                <pic:spPr bwMode="auto">
                  <a:xfrm>
                    <a:off x="0" y="0"/>
                    <a:ext cx="2402205" cy="76708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1F66" w:rsidRDefault="00C11F66">
    <w:pPr>
      <w:pStyle w:val="Heade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41F2F"/>
    <w:multiLevelType w:val="hybridMultilevel"/>
    <w:tmpl w:val="F2F6913A"/>
    <w:lvl w:ilvl="0" w:tplc="EE0AA5DE">
      <w:start w:val="1"/>
      <w:numFmt w:val="bullet"/>
      <w:lvlText w:val=""/>
      <w:lvlJc w:val="left"/>
      <w:pPr>
        <w:tabs>
          <w:tab w:val="num" w:pos="720"/>
        </w:tabs>
        <w:ind w:left="720" w:hanging="360"/>
      </w:pPr>
      <w:rPr>
        <w:rFonts w:ascii="Wingdings" w:hAnsi="Wingdings" w:hint="default"/>
      </w:rPr>
    </w:lvl>
    <w:lvl w:ilvl="1" w:tplc="B7CA59A2">
      <w:start w:val="1"/>
      <w:numFmt w:val="bullet"/>
      <w:lvlText w:val=""/>
      <w:lvlJc w:val="left"/>
      <w:pPr>
        <w:tabs>
          <w:tab w:val="num" w:pos="1440"/>
        </w:tabs>
        <w:ind w:left="1440" w:hanging="360"/>
      </w:pPr>
      <w:rPr>
        <w:rFonts w:ascii="Wingdings" w:hAnsi="Wingdings" w:hint="default"/>
      </w:rPr>
    </w:lvl>
    <w:lvl w:ilvl="2" w:tplc="33628E6C">
      <w:start w:val="614"/>
      <w:numFmt w:val="bullet"/>
      <w:lvlText w:val=""/>
      <w:lvlJc w:val="left"/>
      <w:pPr>
        <w:tabs>
          <w:tab w:val="num" w:pos="2160"/>
        </w:tabs>
        <w:ind w:left="2160" w:hanging="360"/>
      </w:pPr>
      <w:rPr>
        <w:rFonts w:ascii="Wingdings" w:hAnsi="Wingdings" w:hint="default"/>
      </w:rPr>
    </w:lvl>
    <w:lvl w:ilvl="3" w:tplc="3252C522">
      <w:start w:val="614"/>
      <w:numFmt w:val="bullet"/>
      <w:lvlText w:val=""/>
      <w:lvlJc w:val="left"/>
      <w:pPr>
        <w:tabs>
          <w:tab w:val="num" w:pos="2880"/>
        </w:tabs>
        <w:ind w:left="2880" w:hanging="360"/>
      </w:pPr>
      <w:rPr>
        <w:rFonts w:ascii="Wingdings" w:hAnsi="Wingdings" w:hint="default"/>
      </w:rPr>
    </w:lvl>
    <w:lvl w:ilvl="4" w:tplc="27F2D014">
      <w:start w:val="1"/>
      <w:numFmt w:val="bullet"/>
      <w:lvlText w:val=""/>
      <w:lvlJc w:val="left"/>
      <w:pPr>
        <w:tabs>
          <w:tab w:val="num" w:pos="3600"/>
        </w:tabs>
        <w:ind w:left="3600" w:hanging="360"/>
      </w:pPr>
      <w:rPr>
        <w:rFonts w:ascii="Wingdings" w:hAnsi="Wingdings" w:hint="default"/>
      </w:rPr>
    </w:lvl>
    <w:lvl w:ilvl="5" w:tplc="2F82E414" w:tentative="1">
      <w:start w:val="1"/>
      <w:numFmt w:val="bullet"/>
      <w:lvlText w:val=""/>
      <w:lvlJc w:val="left"/>
      <w:pPr>
        <w:tabs>
          <w:tab w:val="num" w:pos="4320"/>
        </w:tabs>
        <w:ind w:left="4320" w:hanging="360"/>
      </w:pPr>
      <w:rPr>
        <w:rFonts w:ascii="Wingdings" w:hAnsi="Wingdings" w:hint="default"/>
      </w:rPr>
    </w:lvl>
    <w:lvl w:ilvl="6" w:tplc="7E726A70" w:tentative="1">
      <w:start w:val="1"/>
      <w:numFmt w:val="bullet"/>
      <w:lvlText w:val=""/>
      <w:lvlJc w:val="left"/>
      <w:pPr>
        <w:tabs>
          <w:tab w:val="num" w:pos="5040"/>
        </w:tabs>
        <w:ind w:left="5040" w:hanging="360"/>
      </w:pPr>
      <w:rPr>
        <w:rFonts w:ascii="Wingdings" w:hAnsi="Wingdings" w:hint="default"/>
      </w:rPr>
    </w:lvl>
    <w:lvl w:ilvl="7" w:tplc="AE941116" w:tentative="1">
      <w:start w:val="1"/>
      <w:numFmt w:val="bullet"/>
      <w:lvlText w:val=""/>
      <w:lvlJc w:val="left"/>
      <w:pPr>
        <w:tabs>
          <w:tab w:val="num" w:pos="5760"/>
        </w:tabs>
        <w:ind w:left="5760" w:hanging="360"/>
      </w:pPr>
      <w:rPr>
        <w:rFonts w:ascii="Wingdings" w:hAnsi="Wingdings" w:hint="default"/>
      </w:rPr>
    </w:lvl>
    <w:lvl w:ilvl="8" w:tplc="E86C2ABC" w:tentative="1">
      <w:start w:val="1"/>
      <w:numFmt w:val="bullet"/>
      <w:lvlText w:val=""/>
      <w:lvlJc w:val="left"/>
      <w:pPr>
        <w:tabs>
          <w:tab w:val="num" w:pos="6480"/>
        </w:tabs>
        <w:ind w:left="6480" w:hanging="360"/>
      </w:pPr>
      <w:rPr>
        <w:rFonts w:ascii="Wingdings" w:hAnsi="Wingdings" w:hint="default"/>
      </w:rPr>
    </w:lvl>
  </w:abstractNum>
  <w:abstractNum w:abstractNumId="1">
    <w:nsid w:val="06983649"/>
    <w:multiLevelType w:val="hybridMultilevel"/>
    <w:tmpl w:val="A90827B4"/>
    <w:lvl w:ilvl="0" w:tplc="A7669224">
      <w:start w:val="1"/>
      <w:numFmt w:val="bullet"/>
      <w:lvlText w:val="◊"/>
      <w:lvlJc w:val="left"/>
      <w:pPr>
        <w:tabs>
          <w:tab w:val="num" w:pos="720"/>
        </w:tabs>
        <w:ind w:left="720" w:hanging="360"/>
      </w:pPr>
      <w:rPr>
        <w:rFonts w:ascii="Segoe Condensed" w:hAnsi="Segoe Condensed" w:hint="default"/>
      </w:rPr>
    </w:lvl>
    <w:lvl w:ilvl="1" w:tplc="0AE2EC12">
      <w:start w:val="1"/>
      <w:numFmt w:val="bullet"/>
      <w:lvlText w:val="◊"/>
      <w:lvlJc w:val="left"/>
      <w:pPr>
        <w:tabs>
          <w:tab w:val="num" w:pos="1440"/>
        </w:tabs>
        <w:ind w:left="1440" w:hanging="360"/>
      </w:pPr>
      <w:rPr>
        <w:rFonts w:ascii="Segoe Condensed" w:hAnsi="Segoe Condensed" w:hint="default"/>
      </w:rPr>
    </w:lvl>
    <w:lvl w:ilvl="2" w:tplc="35F0A668">
      <w:start w:val="614"/>
      <w:numFmt w:val="bullet"/>
      <w:lvlText w:val=""/>
      <w:lvlJc w:val="left"/>
      <w:pPr>
        <w:tabs>
          <w:tab w:val="num" w:pos="2160"/>
        </w:tabs>
        <w:ind w:left="2160" w:hanging="360"/>
      </w:pPr>
      <w:rPr>
        <w:rFonts w:ascii="Wingdings" w:hAnsi="Wingdings" w:hint="default"/>
      </w:rPr>
    </w:lvl>
    <w:lvl w:ilvl="3" w:tplc="9002166E" w:tentative="1">
      <w:start w:val="1"/>
      <w:numFmt w:val="bullet"/>
      <w:lvlText w:val="◊"/>
      <w:lvlJc w:val="left"/>
      <w:pPr>
        <w:tabs>
          <w:tab w:val="num" w:pos="2880"/>
        </w:tabs>
        <w:ind w:left="2880" w:hanging="360"/>
      </w:pPr>
      <w:rPr>
        <w:rFonts w:ascii="Segoe Condensed" w:hAnsi="Segoe Condensed" w:hint="default"/>
      </w:rPr>
    </w:lvl>
    <w:lvl w:ilvl="4" w:tplc="D01EACE2" w:tentative="1">
      <w:start w:val="1"/>
      <w:numFmt w:val="bullet"/>
      <w:lvlText w:val="◊"/>
      <w:lvlJc w:val="left"/>
      <w:pPr>
        <w:tabs>
          <w:tab w:val="num" w:pos="3600"/>
        </w:tabs>
        <w:ind w:left="3600" w:hanging="360"/>
      </w:pPr>
      <w:rPr>
        <w:rFonts w:ascii="Segoe Condensed" w:hAnsi="Segoe Condensed" w:hint="default"/>
      </w:rPr>
    </w:lvl>
    <w:lvl w:ilvl="5" w:tplc="0E2E54CE" w:tentative="1">
      <w:start w:val="1"/>
      <w:numFmt w:val="bullet"/>
      <w:lvlText w:val="◊"/>
      <w:lvlJc w:val="left"/>
      <w:pPr>
        <w:tabs>
          <w:tab w:val="num" w:pos="4320"/>
        </w:tabs>
        <w:ind w:left="4320" w:hanging="360"/>
      </w:pPr>
      <w:rPr>
        <w:rFonts w:ascii="Segoe Condensed" w:hAnsi="Segoe Condensed" w:hint="default"/>
      </w:rPr>
    </w:lvl>
    <w:lvl w:ilvl="6" w:tplc="E5EE6F30" w:tentative="1">
      <w:start w:val="1"/>
      <w:numFmt w:val="bullet"/>
      <w:lvlText w:val="◊"/>
      <w:lvlJc w:val="left"/>
      <w:pPr>
        <w:tabs>
          <w:tab w:val="num" w:pos="5040"/>
        </w:tabs>
        <w:ind w:left="5040" w:hanging="360"/>
      </w:pPr>
      <w:rPr>
        <w:rFonts w:ascii="Segoe Condensed" w:hAnsi="Segoe Condensed" w:hint="default"/>
      </w:rPr>
    </w:lvl>
    <w:lvl w:ilvl="7" w:tplc="DCE4ADC6" w:tentative="1">
      <w:start w:val="1"/>
      <w:numFmt w:val="bullet"/>
      <w:lvlText w:val="◊"/>
      <w:lvlJc w:val="left"/>
      <w:pPr>
        <w:tabs>
          <w:tab w:val="num" w:pos="5760"/>
        </w:tabs>
        <w:ind w:left="5760" w:hanging="360"/>
      </w:pPr>
      <w:rPr>
        <w:rFonts w:ascii="Segoe Condensed" w:hAnsi="Segoe Condensed" w:hint="default"/>
      </w:rPr>
    </w:lvl>
    <w:lvl w:ilvl="8" w:tplc="2CCA9D22" w:tentative="1">
      <w:start w:val="1"/>
      <w:numFmt w:val="bullet"/>
      <w:lvlText w:val="◊"/>
      <w:lvlJc w:val="left"/>
      <w:pPr>
        <w:tabs>
          <w:tab w:val="num" w:pos="6480"/>
        </w:tabs>
        <w:ind w:left="6480" w:hanging="360"/>
      </w:pPr>
      <w:rPr>
        <w:rFonts w:ascii="Segoe Condensed" w:hAnsi="Segoe Condensed" w:hint="default"/>
      </w:rPr>
    </w:lvl>
  </w:abstractNum>
  <w:abstractNum w:abstractNumId="2">
    <w:nsid w:val="086E1D92"/>
    <w:multiLevelType w:val="hybridMultilevel"/>
    <w:tmpl w:val="4AD42F5E"/>
    <w:lvl w:ilvl="0" w:tplc="91366126">
      <w:start w:val="1"/>
      <w:numFmt w:val="bullet"/>
      <w:lvlText w:val="◊"/>
      <w:lvlJc w:val="left"/>
      <w:pPr>
        <w:tabs>
          <w:tab w:val="num" w:pos="720"/>
        </w:tabs>
        <w:ind w:left="720" w:hanging="360"/>
      </w:pPr>
      <w:rPr>
        <w:rFonts w:ascii="Segoe Condensed" w:hAnsi="Segoe Condensed" w:hint="default"/>
      </w:rPr>
    </w:lvl>
    <w:lvl w:ilvl="1" w:tplc="63B450BA">
      <w:start w:val="1"/>
      <w:numFmt w:val="bullet"/>
      <w:lvlText w:val="◊"/>
      <w:lvlJc w:val="left"/>
      <w:pPr>
        <w:tabs>
          <w:tab w:val="num" w:pos="1440"/>
        </w:tabs>
        <w:ind w:left="1440" w:hanging="360"/>
      </w:pPr>
      <w:rPr>
        <w:rFonts w:ascii="Segoe Condensed" w:hAnsi="Segoe Condensed" w:hint="default"/>
      </w:rPr>
    </w:lvl>
    <w:lvl w:ilvl="2" w:tplc="7B025EE4">
      <w:start w:val="614"/>
      <w:numFmt w:val="bullet"/>
      <w:lvlText w:val=""/>
      <w:lvlJc w:val="left"/>
      <w:pPr>
        <w:tabs>
          <w:tab w:val="num" w:pos="2160"/>
        </w:tabs>
        <w:ind w:left="2160" w:hanging="360"/>
      </w:pPr>
      <w:rPr>
        <w:rFonts w:ascii="Wingdings" w:hAnsi="Wingdings" w:hint="default"/>
      </w:rPr>
    </w:lvl>
    <w:lvl w:ilvl="3" w:tplc="EAD45924" w:tentative="1">
      <w:start w:val="1"/>
      <w:numFmt w:val="bullet"/>
      <w:lvlText w:val="◊"/>
      <w:lvlJc w:val="left"/>
      <w:pPr>
        <w:tabs>
          <w:tab w:val="num" w:pos="2880"/>
        </w:tabs>
        <w:ind w:left="2880" w:hanging="360"/>
      </w:pPr>
      <w:rPr>
        <w:rFonts w:ascii="Segoe Condensed" w:hAnsi="Segoe Condensed" w:hint="default"/>
      </w:rPr>
    </w:lvl>
    <w:lvl w:ilvl="4" w:tplc="28FE1824" w:tentative="1">
      <w:start w:val="1"/>
      <w:numFmt w:val="bullet"/>
      <w:lvlText w:val="◊"/>
      <w:lvlJc w:val="left"/>
      <w:pPr>
        <w:tabs>
          <w:tab w:val="num" w:pos="3600"/>
        </w:tabs>
        <w:ind w:left="3600" w:hanging="360"/>
      </w:pPr>
      <w:rPr>
        <w:rFonts w:ascii="Segoe Condensed" w:hAnsi="Segoe Condensed" w:hint="default"/>
      </w:rPr>
    </w:lvl>
    <w:lvl w:ilvl="5" w:tplc="7ABA8E0E" w:tentative="1">
      <w:start w:val="1"/>
      <w:numFmt w:val="bullet"/>
      <w:lvlText w:val="◊"/>
      <w:lvlJc w:val="left"/>
      <w:pPr>
        <w:tabs>
          <w:tab w:val="num" w:pos="4320"/>
        </w:tabs>
        <w:ind w:left="4320" w:hanging="360"/>
      </w:pPr>
      <w:rPr>
        <w:rFonts w:ascii="Segoe Condensed" w:hAnsi="Segoe Condensed" w:hint="default"/>
      </w:rPr>
    </w:lvl>
    <w:lvl w:ilvl="6" w:tplc="591CE89E" w:tentative="1">
      <w:start w:val="1"/>
      <w:numFmt w:val="bullet"/>
      <w:lvlText w:val="◊"/>
      <w:lvlJc w:val="left"/>
      <w:pPr>
        <w:tabs>
          <w:tab w:val="num" w:pos="5040"/>
        </w:tabs>
        <w:ind w:left="5040" w:hanging="360"/>
      </w:pPr>
      <w:rPr>
        <w:rFonts w:ascii="Segoe Condensed" w:hAnsi="Segoe Condensed" w:hint="default"/>
      </w:rPr>
    </w:lvl>
    <w:lvl w:ilvl="7" w:tplc="B7105278" w:tentative="1">
      <w:start w:val="1"/>
      <w:numFmt w:val="bullet"/>
      <w:lvlText w:val="◊"/>
      <w:lvlJc w:val="left"/>
      <w:pPr>
        <w:tabs>
          <w:tab w:val="num" w:pos="5760"/>
        </w:tabs>
        <w:ind w:left="5760" w:hanging="360"/>
      </w:pPr>
      <w:rPr>
        <w:rFonts w:ascii="Segoe Condensed" w:hAnsi="Segoe Condensed" w:hint="default"/>
      </w:rPr>
    </w:lvl>
    <w:lvl w:ilvl="8" w:tplc="1604F48E" w:tentative="1">
      <w:start w:val="1"/>
      <w:numFmt w:val="bullet"/>
      <w:lvlText w:val="◊"/>
      <w:lvlJc w:val="left"/>
      <w:pPr>
        <w:tabs>
          <w:tab w:val="num" w:pos="6480"/>
        </w:tabs>
        <w:ind w:left="6480" w:hanging="360"/>
      </w:pPr>
      <w:rPr>
        <w:rFonts w:ascii="Segoe Condensed" w:hAnsi="Segoe Condensed" w:hint="default"/>
      </w:rPr>
    </w:lvl>
  </w:abstractNum>
  <w:abstractNum w:abstractNumId="3">
    <w:nsid w:val="1D6B3776"/>
    <w:multiLevelType w:val="hybridMultilevel"/>
    <w:tmpl w:val="F7BCA68E"/>
    <w:lvl w:ilvl="0" w:tplc="49661DFC">
      <w:start w:val="1"/>
      <w:numFmt w:val="bullet"/>
      <w:lvlText w:val="◊"/>
      <w:lvlJc w:val="left"/>
      <w:pPr>
        <w:tabs>
          <w:tab w:val="num" w:pos="720"/>
        </w:tabs>
        <w:ind w:left="720" w:hanging="360"/>
      </w:pPr>
      <w:rPr>
        <w:rFonts w:ascii="Segoe Condensed" w:hAnsi="Segoe Condensed" w:hint="default"/>
      </w:rPr>
    </w:lvl>
    <w:lvl w:ilvl="1" w:tplc="D284ABD4">
      <w:start w:val="1"/>
      <w:numFmt w:val="bullet"/>
      <w:lvlText w:val="◊"/>
      <w:lvlJc w:val="left"/>
      <w:pPr>
        <w:tabs>
          <w:tab w:val="num" w:pos="1440"/>
        </w:tabs>
        <w:ind w:left="1440" w:hanging="360"/>
      </w:pPr>
      <w:rPr>
        <w:rFonts w:ascii="Segoe Condensed" w:hAnsi="Segoe Condensed" w:hint="default"/>
      </w:rPr>
    </w:lvl>
    <w:lvl w:ilvl="2" w:tplc="7B68D044">
      <w:start w:val="614"/>
      <w:numFmt w:val="bullet"/>
      <w:lvlText w:val=""/>
      <w:lvlJc w:val="left"/>
      <w:pPr>
        <w:tabs>
          <w:tab w:val="num" w:pos="2160"/>
        </w:tabs>
        <w:ind w:left="2160" w:hanging="360"/>
      </w:pPr>
      <w:rPr>
        <w:rFonts w:ascii="Wingdings" w:hAnsi="Wingdings" w:hint="default"/>
      </w:rPr>
    </w:lvl>
    <w:lvl w:ilvl="3" w:tplc="6016AC40">
      <w:start w:val="614"/>
      <w:numFmt w:val="bullet"/>
      <w:lvlText w:val=""/>
      <w:lvlJc w:val="left"/>
      <w:pPr>
        <w:tabs>
          <w:tab w:val="num" w:pos="2880"/>
        </w:tabs>
        <w:ind w:left="2880" w:hanging="360"/>
      </w:pPr>
      <w:rPr>
        <w:rFonts w:ascii="Wingdings" w:hAnsi="Wingdings" w:hint="default"/>
      </w:rPr>
    </w:lvl>
    <w:lvl w:ilvl="4" w:tplc="7DA6D8AE" w:tentative="1">
      <w:start w:val="1"/>
      <w:numFmt w:val="bullet"/>
      <w:lvlText w:val="◊"/>
      <w:lvlJc w:val="left"/>
      <w:pPr>
        <w:tabs>
          <w:tab w:val="num" w:pos="3600"/>
        </w:tabs>
        <w:ind w:left="3600" w:hanging="360"/>
      </w:pPr>
      <w:rPr>
        <w:rFonts w:ascii="Segoe Condensed" w:hAnsi="Segoe Condensed" w:hint="default"/>
      </w:rPr>
    </w:lvl>
    <w:lvl w:ilvl="5" w:tplc="4AC61FDE" w:tentative="1">
      <w:start w:val="1"/>
      <w:numFmt w:val="bullet"/>
      <w:lvlText w:val="◊"/>
      <w:lvlJc w:val="left"/>
      <w:pPr>
        <w:tabs>
          <w:tab w:val="num" w:pos="4320"/>
        </w:tabs>
        <w:ind w:left="4320" w:hanging="360"/>
      </w:pPr>
      <w:rPr>
        <w:rFonts w:ascii="Segoe Condensed" w:hAnsi="Segoe Condensed" w:hint="default"/>
      </w:rPr>
    </w:lvl>
    <w:lvl w:ilvl="6" w:tplc="DD2C6A04" w:tentative="1">
      <w:start w:val="1"/>
      <w:numFmt w:val="bullet"/>
      <w:lvlText w:val="◊"/>
      <w:lvlJc w:val="left"/>
      <w:pPr>
        <w:tabs>
          <w:tab w:val="num" w:pos="5040"/>
        </w:tabs>
        <w:ind w:left="5040" w:hanging="360"/>
      </w:pPr>
      <w:rPr>
        <w:rFonts w:ascii="Segoe Condensed" w:hAnsi="Segoe Condensed" w:hint="default"/>
      </w:rPr>
    </w:lvl>
    <w:lvl w:ilvl="7" w:tplc="84E25650" w:tentative="1">
      <w:start w:val="1"/>
      <w:numFmt w:val="bullet"/>
      <w:lvlText w:val="◊"/>
      <w:lvlJc w:val="left"/>
      <w:pPr>
        <w:tabs>
          <w:tab w:val="num" w:pos="5760"/>
        </w:tabs>
        <w:ind w:left="5760" w:hanging="360"/>
      </w:pPr>
      <w:rPr>
        <w:rFonts w:ascii="Segoe Condensed" w:hAnsi="Segoe Condensed" w:hint="default"/>
      </w:rPr>
    </w:lvl>
    <w:lvl w:ilvl="8" w:tplc="9C9EF016" w:tentative="1">
      <w:start w:val="1"/>
      <w:numFmt w:val="bullet"/>
      <w:lvlText w:val="◊"/>
      <w:lvlJc w:val="left"/>
      <w:pPr>
        <w:tabs>
          <w:tab w:val="num" w:pos="6480"/>
        </w:tabs>
        <w:ind w:left="6480" w:hanging="360"/>
      </w:pPr>
      <w:rPr>
        <w:rFonts w:ascii="Segoe Condensed" w:hAnsi="Segoe Condensed" w:hint="default"/>
      </w:rPr>
    </w:lvl>
  </w:abstractNum>
  <w:abstractNum w:abstractNumId="4">
    <w:nsid w:val="2FC961ED"/>
    <w:multiLevelType w:val="hybridMultilevel"/>
    <w:tmpl w:val="144A9714"/>
    <w:lvl w:ilvl="0" w:tplc="40C40514">
      <w:start w:val="1"/>
      <w:numFmt w:val="bullet"/>
      <w:lvlText w:val="◊"/>
      <w:lvlJc w:val="left"/>
      <w:pPr>
        <w:tabs>
          <w:tab w:val="num" w:pos="720"/>
        </w:tabs>
        <w:ind w:left="720" w:hanging="360"/>
      </w:pPr>
      <w:rPr>
        <w:rFonts w:ascii="Segoe Condensed" w:hAnsi="Segoe Condensed" w:hint="default"/>
      </w:rPr>
    </w:lvl>
    <w:lvl w:ilvl="1" w:tplc="2C82CD6E">
      <w:start w:val="1"/>
      <w:numFmt w:val="bullet"/>
      <w:lvlText w:val="◊"/>
      <w:lvlJc w:val="left"/>
      <w:pPr>
        <w:tabs>
          <w:tab w:val="num" w:pos="1440"/>
        </w:tabs>
        <w:ind w:left="1440" w:hanging="360"/>
      </w:pPr>
      <w:rPr>
        <w:rFonts w:ascii="Segoe Condensed" w:hAnsi="Segoe Condensed" w:hint="default"/>
      </w:rPr>
    </w:lvl>
    <w:lvl w:ilvl="2" w:tplc="6ADAB228" w:tentative="1">
      <w:start w:val="1"/>
      <w:numFmt w:val="bullet"/>
      <w:lvlText w:val="◊"/>
      <w:lvlJc w:val="left"/>
      <w:pPr>
        <w:tabs>
          <w:tab w:val="num" w:pos="2160"/>
        </w:tabs>
        <w:ind w:left="2160" w:hanging="360"/>
      </w:pPr>
      <w:rPr>
        <w:rFonts w:ascii="Segoe Condensed" w:hAnsi="Segoe Condensed" w:hint="default"/>
      </w:rPr>
    </w:lvl>
    <w:lvl w:ilvl="3" w:tplc="154202FC" w:tentative="1">
      <w:start w:val="1"/>
      <w:numFmt w:val="bullet"/>
      <w:lvlText w:val="◊"/>
      <w:lvlJc w:val="left"/>
      <w:pPr>
        <w:tabs>
          <w:tab w:val="num" w:pos="2880"/>
        </w:tabs>
        <w:ind w:left="2880" w:hanging="360"/>
      </w:pPr>
      <w:rPr>
        <w:rFonts w:ascii="Segoe Condensed" w:hAnsi="Segoe Condensed" w:hint="default"/>
      </w:rPr>
    </w:lvl>
    <w:lvl w:ilvl="4" w:tplc="C3D4539A" w:tentative="1">
      <w:start w:val="1"/>
      <w:numFmt w:val="bullet"/>
      <w:lvlText w:val="◊"/>
      <w:lvlJc w:val="left"/>
      <w:pPr>
        <w:tabs>
          <w:tab w:val="num" w:pos="3600"/>
        </w:tabs>
        <w:ind w:left="3600" w:hanging="360"/>
      </w:pPr>
      <w:rPr>
        <w:rFonts w:ascii="Segoe Condensed" w:hAnsi="Segoe Condensed" w:hint="default"/>
      </w:rPr>
    </w:lvl>
    <w:lvl w:ilvl="5" w:tplc="D3E8F0F4" w:tentative="1">
      <w:start w:val="1"/>
      <w:numFmt w:val="bullet"/>
      <w:lvlText w:val="◊"/>
      <w:lvlJc w:val="left"/>
      <w:pPr>
        <w:tabs>
          <w:tab w:val="num" w:pos="4320"/>
        </w:tabs>
        <w:ind w:left="4320" w:hanging="360"/>
      </w:pPr>
      <w:rPr>
        <w:rFonts w:ascii="Segoe Condensed" w:hAnsi="Segoe Condensed" w:hint="default"/>
      </w:rPr>
    </w:lvl>
    <w:lvl w:ilvl="6" w:tplc="82FC5F6E" w:tentative="1">
      <w:start w:val="1"/>
      <w:numFmt w:val="bullet"/>
      <w:lvlText w:val="◊"/>
      <w:lvlJc w:val="left"/>
      <w:pPr>
        <w:tabs>
          <w:tab w:val="num" w:pos="5040"/>
        </w:tabs>
        <w:ind w:left="5040" w:hanging="360"/>
      </w:pPr>
      <w:rPr>
        <w:rFonts w:ascii="Segoe Condensed" w:hAnsi="Segoe Condensed" w:hint="default"/>
      </w:rPr>
    </w:lvl>
    <w:lvl w:ilvl="7" w:tplc="71622E66" w:tentative="1">
      <w:start w:val="1"/>
      <w:numFmt w:val="bullet"/>
      <w:lvlText w:val="◊"/>
      <w:lvlJc w:val="left"/>
      <w:pPr>
        <w:tabs>
          <w:tab w:val="num" w:pos="5760"/>
        </w:tabs>
        <w:ind w:left="5760" w:hanging="360"/>
      </w:pPr>
      <w:rPr>
        <w:rFonts w:ascii="Segoe Condensed" w:hAnsi="Segoe Condensed" w:hint="default"/>
      </w:rPr>
    </w:lvl>
    <w:lvl w:ilvl="8" w:tplc="5A5E59F6" w:tentative="1">
      <w:start w:val="1"/>
      <w:numFmt w:val="bullet"/>
      <w:lvlText w:val="◊"/>
      <w:lvlJc w:val="left"/>
      <w:pPr>
        <w:tabs>
          <w:tab w:val="num" w:pos="6480"/>
        </w:tabs>
        <w:ind w:left="6480" w:hanging="360"/>
      </w:pPr>
      <w:rPr>
        <w:rFonts w:ascii="Segoe Condensed" w:hAnsi="Segoe Condensed" w:hint="default"/>
      </w:rPr>
    </w:lvl>
  </w:abstractNum>
  <w:abstractNum w:abstractNumId="5">
    <w:nsid w:val="31096C6E"/>
    <w:multiLevelType w:val="hybridMultilevel"/>
    <w:tmpl w:val="F7A6438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9507338"/>
    <w:multiLevelType w:val="hybridMultilevel"/>
    <w:tmpl w:val="ED8A6C5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3CC50EAD"/>
    <w:multiLevelType w:val="hybridMultilevel"/>
    <w:tmpl w:val="7CBEF0B8"/>
    <w:lvl w:ilvl="0" w:tplc="5F362F6A">
      <w:start w:val="1"/>
      <w:numFmt w:val="bullet"/>
      <w:lvlText w:val="◊"/>
      <w:lvlJc w:val="left"/>
      <w:pPr>
        <w:tabs>
          <w:tab w:val="num" w:pos="720"/>
        </w:tabs>
        <w:ind w:left="720" w:hanging="360"/>
      </w:pPr>
      <w:rPr>
        <w:rFonts w:ascii="Segoe Condensed" w:hAnsi="Segoe Condensed" w:hint="default"/>
      </w:rPr>
    </w:lvl>
    <w:lvl w:ilvl="1" w:tplc="7E60A8C0">
      <w:start w:val="1"/>
      <w:numFmt w:val="bullet"/>
      <w:lvlText w:val="◊"/>
      <w:lvlJc w:val="left"/>
      <w:pPr>
        <w:tabs>
          <w:tab w:val="num" w:pos="1440"/>
        </w:tabs>
        <w:ind w:left="1440" w:hanging="360"/>
      </w:pPr>
      <w:rPr>
        <w:rFonts w:ascii="Segoe Condensed" w:hAnsi="Segoe Condensed" w:hint="default"/>
      </w:rPr>
    </w:lvl>
    <w:lvl w:ilvl="2" w:tplc="6E02E44C">
      <w:start w:val="614"/>
      <w:numFmt w:val="bullet"/>
      <w:lvlText w:val=""/>
      <w:lvlJc w:val="left"/>
      <w:pPr>
        <w:tabs>
          <w:tab w:val="num" w:pos="2160"/>
        </w:tabs>
        <w:ind w:left="2160" w:hanging="360"/>
      </w:pPr>
      <w:rPr>
        <w:rFonts w:ascii="Wingdings" w:hAnsi="Wingdings" w:hint="default"/>
      </w:rPr>
    </w:lvl>
    <w:lvl w:ilvl="3" w:tplc="F3A4750E">
      <w:start w:val="614"/>
      <w:numFmt w:val="bullet"/>
      <w:lvlText w:val=""/>
      <w:lvlJc w:val="left"/>
      <w:pPr>
        <w:tabs>
          <w:tab w:val="num" w:pos="2880"/>
        </w:tabs>
        <w:ind w:left="2880" w:hanging="360"/>
      </w:pPr>
      <w:rPr>
        <w:rFonts w:ascii="Wingdings" w:hAnsi="Wingdings" w:hint="default"/>
      </w:rPr>
    </w:lvl>
    <w:lvl w:ilvl="4" w:tplc="092AFF66" w:tentative="1">
      <w:start w:val="1"/>
      <w:numFmt w:val="bullet"/>
      <w:lvlText w:val="◊"/>
      <w:lvlJc w:val="left"/>
      <w:pPr>
        <w:tabs>
          <w:tab w:val="num" w:pos="3600"/>
        </w:tabs>
        <w:ind w:left="3600" w:hanging="360"/>
      </w:pPr>
      <w:rPr>
        <w:rFonts w:ascii="Segoe Condensed" w:hAnsi="Segoe Condensed" w:hint="default"/>
      </w:rPr>
    </w:lvl>
    <w:lvl w:ilvl="5" w:tplc="7A0E0284" w:tentative="1">
      <w:start w:val="1"/>
      <w:numFmt w:val="bullet"/>
      <w:lvlText w:val="◊"/>
      <w:lvlJc w:val="left"/>
      <w:pPr>
        <w:tabs>
          <w:tab w:val="num" w:pos="4320"/>
        </w:tabs>
        <w:ind w:left="4320" w:hanging="360"/>
      </w:pPr>
      <w:rPr>
        <w:rFonts w:ascii="Segoe Condensed" w:hAnsi="Segoe Condensed" w:hint="default"/>
      </w:rPr>
    </w:lvl>
    <w:lvl w:ilvl="6" w:tplc="DE70F550" w:tentative="1">
      <w:start w:val="1"/>
      <w:numFmt w:val="bullet"/>
      <w:lvlText w:val="◊"/>
      <w:lvlJc w:val="left"/>
      <w:pPr>
        <w:tabs>
          <w:tab w:val="num" w:pos="5040"/>
        </w:tabs>
        <w:ind w:left="5040" w:hanging="360"/>
      </w:pPr>
      <w:rPr>
        <w:rFonts w:ascii="Segoe Condensed" w:hAnsi="Segoe Condensed" w:hint="default"/>
      </w:rPr>
    </w:lvl>
    <w:lvl w:ilvl="7" w:tplc="9C9A40DA" w:tentative="1">
      <w:start w:val="1"/>
      <w:numFmt w:val="bullet"/>
      <w:lvlText w:val="◊"/>
      <w:lvlJc w:val="left"/>
      <w:pPr>
        <w:tabs>
          <w:tab w:val="num" w:pos="5760"/>
        </w:tabs>
        <w:ind w:left="5760" w:hanging="360"/>
      </w:pPr>
      <w:rPr>
        <w:rFonts w:ascii="Segoe Condensed" w:hAnsi="Segoe Condensed" w:hint="default"/>
      </w:rPr>
    </w:lvl>
    <w:lvl w:ilvl="8" w:tplc="4D68E894" w:tentative="1">
      <w:start w:val="1"/>
      <w:numFmt w:val="bullet"/>
      <w:lvlText w:val="◊"/>
      <w:lvlJc w:val="left"/>
      <w:pPr>
        <w:tabs>
          <w:tab w:val="num" w:pos="6480"/>
        </w:tabs>
        <w:ind w:left="6480" w:hanging="360"/>
      </w:pPr>
      <w:rPr>
        <w:rFonts w:ascii="Segoe Condensed" w:hAnsi="Segoe Condensed" w:hint="default"/>
      </w:rPr>
    </w:lvl>
  </w:abstractNum>
  <w:abstractNum w:abstractNumId="8">
    <w:nsid w:val="3EE922B3"/>
    <w:multiLevelType w:val="hybridMultilevel"/>
    <w:tmpl w:val="DE52A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1C12C0"/>
    <w:multiLevelType w:val="hybridMultilevel"/>
    <w:tmpl w:val="5AFAB4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451E5AD4"/>
    <w:multiLevelType w:val="hybridMultilevel"/>
    <w:tmpl w:val="DE52A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313522"/>
    <w:multiLevelType w:val="hybridMultilevel"/>
    <w:tmpl w:val="3E8E3F4A"/>
    <w:lvl w:ilvl="0" w:tplc="0409000F">
      <w:start w:val="1"/>
      <w:numFmt w:val="decimal"/>
      <w:lvlText w:val="%1."/>
      <w:lvlJc w:val="left"/>
      <w:pPr>
        <w:ind w:left="1374" w:hanging="360"/>
      </w:pPr>
    </w:lvl>
    <w:lvl w:ilvl="1" w:tplc="04090019">
      <w:start w:val="1"/>
      <w:numFmt w:val="lowerLetter"/>
      <w:lvlText w:val="%2."/>
      <w:lvlJc w:val="left"/>
      <w:pPr>
        <w:ind w:left="2094" w:hanging="360"/>
      </w:pPr>
    </w:lvl>
    <w:lvl w:ilvl="2" w:tplc="0409001B" w:tentative="1">
      <w:start w:val="1"/>
      <w:numFmt w:val="lowerRoman"/>
      <w:lvlText w:val="%3."/>
      <w:lvlJc w:val="right"/>
      <w:pPr>
        <w:ind w:left="2814" w:hanging="180"/>
      </w:pPr>
    </w:lvl>
    <w:lvl w:ilvl="3" w:tplc="0409000F" w:tentative="1">
      <w:start w:val="1"/>
      <w:numFmt w:val="decimal"/>
      <w:lvlText w:val="%4."/>
      <w:lvlJc w:val="left"/>
      <w:pPr>
        <w:ind w:left="3534" w:hanging="360"/>
      </w:pPr>
    </w:lvl>
    <w:lvl w:ilvl="4" w:tplc="04090019" w:tentative="1">
      <w:start w:val="1"/>
      <w:numFmt w:val="lowerLetter"/>
      <w:lvlText w:val="%5."/>
      <w:lvlJc w:val="left"/>
      <w:pPr>
        <w:ind w:left="4254" w:hanging="360"/>
      </w:pPr>
    </w:lvl>
    <w:lvl w:ilvl="5" w:tplc="0409001B" w:tentative="1">
      <w:start w:val="1"/>
      <w:numFmt w:val="lowerRoman"/>
      <w:lvlText w:val="%6."/>
      <w:lvlJc w:val="right"/>
      <w:pPr>
        <w:ind w:left="4974" w:hanging="180"/>
      </w:pPr>
    </w:lvl>
    <w:lvl w:ilvl="6" w:tplc="0409000F" w:tentative="1">
      <w:start w:val="1"/>
      <w:numFmt w:val="decimal"/>
      <w:lvlText w:val="%7."/>
      <w:lvlJc w:val="left"/>
      <w:pPr>
        <w:ind w:left="5694" w:hanging="360"/>
      </w:pPr>
    </w:lvl>
    <w:lvl w:ilvl="7" w:tplc="04090019" w:tentative="1">
      <w:start w:val="1"/>
      <w:numFmt w:val="lowerLetter"/>
      <w:lvlText w:val="%8."/>
      <w:lvlJc w:val="left"/>
      <w:pPr>
        <w:ind w:left="6414" w:hanging="360"/>
      </w:pPr>
    </w:lvl>
    <w:lvl w:ilvl="8" w:tplc="0409001B" w:tentative="1">
      <w:start w:val="1"/>
      <w:numFmt w:val="lowerRoman"/>
      <w:lvlText w:val="%9."/>
      <w:lvlJc w:val="right"/>
      <w:pPr>
        <w:ind w:left="7134" w:hanging="180"/>
      </w:pPr>
    </w:lvl>
  </w:abstractNum>
  <w:abstractNum w:abstractNumId="12">
    <w:nsid w:val="459D4CEB"/>
    <w:multiLevelType w:val="hybridMultilevel"/>
    <w:tmpl w:val="48F65BF8"/>
    <w:lvl w:ilvl="0" w:tplc="A57882B2">
      <w:start w:val="1"/>
      <w:numFmt w:val="bullet"/>
      <w:lvlText w:val="◊"/>
      <w:lvlJc w:val="left"/>
      <w:pPr>
        <w:tabs>
          <w:tab w:val="num" w:pos="720"/>
        </w:tabs>
        <w:ind w:left="720" w:hanging="360"/>
      </w:pPr>
      <w:rPr>
        <w:rFonts w:ascii="Segoe Condensed" w:hAnsi="Segoe Condensed" w:hint="default"/>
      </w:rPr>
    </w:lvl>
    <w:lvl w:ilvl="1" w:tplc="49F0CA8A">
      <w:start w:val="1"/>
      <w:numFmt w:val="bullet"/>
      <w:lvlText w:val="◊"/>
      <w:lvlJc w:val="left"/>
      <w:pPr>
        <w:tabs>
          <w:tab w:val="num" w:pos="1440"/>
        </w:tabs>
        <w:ind w:left="1440" w:hanging="360"/>
      </w:pPr>
      <w:rPr>
        <w:rFonts w:ascii="Segoe Condensed" w:hAnsi="Segoe Condensed" w:hint="default"/>
      </w:rPr>
    </w:lvl>
    <w:lvl w:ilvl="2" w:tplc="CB82ED02">
      <w:start w:val="614"/>
      <w:numFmt w:val="bullet"/>
      <w:lvlText w:val=""/>
      <w:lvlJc w:val="left"/>
      <w:pPr>
        <w:tabs>
          <w:tab w:val="num" w:pos="2160"/>
        </w:tabs>
        <w:ind w:left="2160" w:hanging="360"/>
      </w:pPr>
      <w:rPr>
        <w:rFonts w:ascii="Wingdings" w:hAnsi="Wingdings" w:hint="default"/>
      </w:rPr>
    </w:lvl>
    <w:lvl w:ilvl="3" w:tplc="F64444DA" w:tentative="1">
      <w:start w:val="1"/>
      <w:numFmt w:val="bullet"/>
      <w:lvlText w:val="◊"/>
      <w:lvlJc w:val="left"/>
      <w:pPr>
        <w:tabs>
          <w:tab w:val="num" w:pos="2880"/>
        </w:tabs>
        <w:ind w:left="2880" w:hanging="360"/>
      </w:pPr>
      <w:rPr>
        <w:rFonts w:ascii="Segoe Condensed" w:hAnsi="Segoe Condensed" w:hint="default"/>
      </w:rPr>
    </w:lvl>
    <w:lvl w:ilvl="4" w:tplc="BA8AF992" w:tentative="1">
      <w:start w:val="1"/>
      <w:numFmt w:val="bullet"/>
      <w:lvlText w:val="◊"/>
      <w:lvlJc w:val="left"/>
      <w:pPr>
        <w:tabs>
          <w:tab w:val="num" w:pos="3600"/>
        </w:tabs>
        <w:ind w:left="3600" w:hanging="360"/>
      </w:pPr>
      <w:rPr>
        <w:rFonts w:ascii="Segoe Condensed" w:hAnsi="Segoe Condensed" w:hint="default"/>
      </w:rPr>
    </w:lvl>
    <w:lvl w:ilvl="5" w:tplc="F2D4691C" w:tentative="1">
      <w:start w:val="1"/>
      <w:numFmt w:val="bullet"/>
      <w:lvlText w:val="◊"/>
      <w:lvlJc w:val="left"/>
      <w:pPr>
        <w:tabs>
          <w:tab w:val="num" w:pos="4320"/>
        </w:tabs>
        <w:ind w:left="4320" w:hanging="360"/>
      </w:pPr>
      <w:rPr>
        <w:rFonts w:ascii="Segoe Condensed" w:hAnsi="Segoe Condensed" w:hint="default"/>
      </w:rPr>
    </w:lvl>
    <w:lvl w:ilvl="6" w:tplc="ACD60DAA" w:tentative="1">
      <w:start w:val="1"/>
      <w:numFmt w:val="bullet"/>
      <w:lvlText w:val="◊"/>
      <w:lvlJc w:val="left"/>
      <w:pPr>
        <w:tabs>
          <w:tab w:val="num" w:pos="5040"/>
        </w:tabs>
        <w:ind w:left="5040" w:hanging="360"/>
      </w:pPr>
      <w:rPr>
        <w:rFonts w:ascii="Segoe Condensed" w:hAnsi="Segoe Condensed" w:hint="default"/>
      </w:rPr>
    </w:lvl>
    <w:lvl w:ilvl="7" w:tplc="76C03968" w:tentative="1">
      <w:start w:val="1"/>
      <w:numFmt w:val="bullet"/>
      <w:lvlText w:val="◊"/>
      <w:lvlJc w:val="left"/>
      <w:pPr>
        <w:tabs>
          <w:tab w:val="num" w:pos="5760"/>
        </w:tabs>
        <w:ind w:left="5760" w:hanging="360"/>
      </w:pPr>
      <w:rPr>
        <w:rFonts w:ascii="Segoe Condensed" w:hAnsi="Segoe Condensed" w:hint="default"/>
      </w:rPr>
    </w:lvl>
    <w:lvl w:ilvl="8" w:tplc="B240E8C6" w:tentative="1">
      <w:start w:val="1"/>
      <w:numFmt w:val="bullet"/>
      <w:lvlText w:val="◊"/>
      <w:lvlJc w:val="left"/>
      <w:pPr>
        <w:tabs>
          <w:tab w:val="num" w:pos="6480"/>
        </w:tabs>
        <w:ind w:left="6480" w:hanging="360"/>
      </w:pPr>
      <w:rPr>
        <w:rFonts w:ascii="Segoe Condensed" w:hAnsi="Segoe Condensed" w:hint="default"/>
      </w:rPr>
    </w:lvl>
  </w:abstractNum>
  <w:abstractNum w:abstractNumId="13">
    <w:nsid w:val="45DE07E0"/>
    <w:multiLevelType w:val="hybridMultilevel"/>
    <w:tmpl w:val="9F8C4F08"/>
    <w:lvl w:ilvl="0" w:tplc="6D5A7A40">
      <w:start w:val="1"/>
      <w:numFmt w:val="bullet"/>
      <w:lvlText w:val=""/>
      <w:lvlJc w:val="left"/>
      <w:pPr>
        <w:tabs>
          <w:tab w:val="num" w:pos="720"/>
        </w:tabs>
        <w:ind w:left="720" w:hanging="360"/>
      </w:pPr>
      <w:rPr>
        <w:rFonts w:ascii="Wingdings" w:hAnsi="Wingdings" w:hint="default"/>
      </w:rPr>
    </w:lvl>
    <w:lvl w:ilvl="1" w:tplc="62D4D48A" w:tentative="1">
      <w:start w:val="1"/>
      <w:numFmt w:val="bullet"/>
      <w:lvlText w:val=""/>
      <w:lvlJc w:val="left"/>
      <w:pPr>
        <w:tabs>
          <w:tab w:val="num" w:pos="1440"/>
        </w:tabs>
        <w:ind w:left="1440" w:hanging="360"/>
      </w:pPr>
      <w:rPr>
        <w:rFonts w:ascii="Wingdings" w:hAnsi="Wingdings" w:hint="default"/>
      </w:rPr>
    </w:lvl>
    <w:lvl w:ilvl="2" w:tplc="2C7AAFF2">
      <w:start w:val="614"/>
      <w:numFmt w:val="bullet"/>
      <w:lvlText w:val=""/>
      <w:lvlJc w:val="left"/>
      <w:pPr>
        <w:tabs>
          <w:tab w:val="num" w:pos="2160"/>
        </w:tabs>
        <w:ind w:left="2160" w:hanging="360"/>
      </w:pPr>
      <w:rPr>
        <w:rFonts w:ascii="Wingdings" w:hAnsi="Wingdings" w:hint="default"/>
      </w:rPr>
    </w:lvl>
    <w:lvl w:ilvl="3" w:tplc="43D8187E" w:tentative="1">
      <w:start w:val="1"/>
      <w:numFmt w:val="bullet"/>
      <w:lvlText w:val=""/>
      <w:lvlJc w:val="left"/>
      <w:pPr>
        <w:tabs>
          <w:tab w:val="num" w:pos="2880"/>
        </w:tabs>
        <w:ind w:left="2880" w:hanging="360"/>
      </w:pPr>
      <w:rPr>
        <w:rFonts w:ascii="Wingdings" w:hAnsi="Wingdings" w:hint="default"/>
      </w:rPr>
    </w:lvl>
    <w:lvl w:ilvl="4" w:tplc="DE9CB450" w:tentative="1">
      <w:start w:val="1"/>
      <w:numFmt w:val="bullet"/>
      <w:lvlText w:val=""/>
      <w:lvlJc w:val="left"/>
      <w:pPr>
        <w:tabs>
          <w:tab w:val="num" w:pos="3600"/>
        </w:tabs>
        <w:ind w:left="3600" w:hanging="360"/>
      </w:pPr>
      <w:rPr>
        <w:rFonts w:ascii="Wingdings" w:hAnsi="Wingdings" w:hint="default"/>
      </w:rPr>
    </w:lvl>
    <w:lvl w:ilvl="5" w:tplc="E95C2F5C" w:tentative="1">
      <w:start w:val="1"/>
      <w:numFmt w:val="bullet"/>
      <w:lvlText w:val=""/>
      <w:lvlJc w:val="left"/>
      <w:pPr>
        <w:tabs>
          <w:tab w:val="num" w:pos="4320"/>
        </w:tabs>
        <w:ind w:left="4320" w:hanging="360"/>
      </w:pPr>
      <w:rPr>
        <w:rFonts w:ascii="Wingdings" w:hAnsi="Wingdings" w:hint="default"/>
      </w:rPr>
    </w:lvl>
    <w:lvl w:ilvl="6" w:tplc="28FE207A" w:tentative="1">
      <w:start w:val="1"/>
      <w:numFmt w:val="bullet"/>
      <w:lvlText w:val=""/>
      <w:lvlJc w:val="left"/>
      <w:pPr>
        <w:tabs>
          <w:tab w:val="num" w:pos="5040"/>
        </w:tabs>
        <w:ind w:left="5040" w:hanging="360"/>
      </w:pPr>
      <w:rPr>
        <w:rFonts w:ascii="Wingdings" w:hAnsi="Wingdings" w:hint="default"/>
      </w:rPr>
    </w:lvl>
    <w:lvl w:ilvl="7" w:tplc="35B25BBA" w:tentative="1">
      <w:start w:val="1"/>
      <w:numFmt w:val="bullet"/>
      <w:lvlText w:val=""/>
      <w:lvlJc w:val="left"/>
      <w:pPr>
        <w:tabs>
          <w:tab w:val="num" w:pos="5760"/>
        </w:tabs>
        <w:ind w:left="5760" w:hanging="360"/>
      </w:pPr>
      <w:rPr>
        <w:rFonts w:ascii="Wingdings" w:hAnsi="Wingdings" w:hint="default"/>
      </w:rPr>
    </w:lvl>
    <w:lvl w:ilvl="8" w:tplc="66F2BD24" w:tentative="1">
      <w:start w:val="1"/>
      <w:numFmt w:val="bullet"/>
      <w:lvlText w:val=""/>
      <w:lvlJc w:val="left"/>
      <w:pPr>
        <w:tabs>
          <w:tab w:val="num" w:pos="6480"/>
        </w:tabs>
        <w:ind w:left="6480" w:hanging="360"/>
      </w:pPr>
      <w:rPr>
        <w:rFonts w:ascii="Wingdings" w:hAnsi="Wingdings" w:hint="default"/>
      </w:rPr>
    </w:lvl>
  </w:abstractNum>
  <w:abstractNum w:abstractNumId="14">
    <w:nsid w:val="4B170563"/>
    <w:multiLevelType w:val="singleLevel"/>
    <w:tmpl w:val="4A84109C"/>
    <w:lvl w:ilvl="0">
      <w:start w:val="1"/>
      <w:numFmt w:val="bullet"/>
      <w:pStyle w:val="ListBullet"/>
      <w:lvlText w:val=""/>
      <w:lvlJc w:val="left"/>
      <w:pPr>
        <w:tabs>
          <w:tab w:val="num" w:pos="1440"/>
        </w:tabs>
        <w:ind w:left="1440" w:hanging="360"/>
      </w:pPr>
      <w:rPr>
        <w:rFonts w:ascii="Wingdings" w:hAnsi="Wingdings" w:hint="default"/>
        <w:sz w:val="16"/>
      </w:rPr>
    </w:lvl>
  </w:abstractNum>
  <w:abstractNum w:abstractNumId="15">
    <w:nsid w:val="52B24BD5"/>
    <w:multiLevelType w:val="hybridMultilevel"/>
    <w:tmpl w:val="CCBCC340"/>
    <w:lvl w:ilvl="0" w:tplc="286AB92E">
      <w:start w:val="1"/>
      <w:numFmt w:val="bullet"/>
      <w:lvlText w:val="◊"/>
      <w:lvlJc w:val="left"/>
      <w:pPr>
        <w:tabs>
          <w:tab w:val="num" w:pos="720"/>
        </w:tabs>
        <w:ind w:left="720" w:hanging="360"/>
      </w:pPr>
      <w:rPr>
        <w:rFonts w:ascii="Segoe Condensed" w:hAnsi="Segoe Condensed" w:hint="default"/>
      </w:rPr>
    </w:lvl>
    <w:lvl w:ilvl="1" w:tplc="8FE27D70">
      <w:start w:val="1"/>
      <w:numFmt w:val="bullet"/>
      <w:lvlText w:val="◊"/>
      <w:lvlJc w:val="left"/>
      <w:pPr>
        <w:tabs>
          <w:tab w:val="num" w:pos="1440"/>
        </w:tabs>
        <w:ind w:left="1440" w:hanging="360"/>
      </w:pPr>
      <w:rPr>
        <w:rFonts w:ascii="Segoe Condensed" w:hAnsi="Segoe Condensed" w:hint="default"/>
      </w:rPr>
    </w:lvl>
    <w:lvl w:ilvl="2" w:tplc="A6581CFA">
      <w:start w:val="614"/>
      <w:numFmt w:val="bullet"/>
      <w:lvlText w:val=""/>
      <w:lvlJc w:val="left"/>
      <w:pPr>
        <w:tabs>
          <w:tab w:val="num" w:pos="2160"/>
        </w:tabs>
        <w:ind w:left="2160" w:hanging="360"/>
      </w:pPr>
      <w:rPr>
        <w:rFonts w:ascii="Wingdings" w:hAnsi="Wingdings" w:hint="default"/>
      </w:rPr>
    </w:lvl>
    <w:lvl w:ilvl="3" w:tplc="0F441B08">
      <w:start w:val="1"/>
      <w:numFmt w:val="bullet"/>
      <w:lvlText w:val="◊"/>
      <w:lvlJc w:val="left"/>
      <w:pPr>
        <w:tabs>
          <w:tab w:val="num" w:pos="2880"/>
        </w:tabs>
        <w:ind w:left="2880" w:hanging="360"/>
      </w:pPr>
      <w:rPr>
        <w:rFonts w:ascii="Segoe Condensed" w:hAnsi="Segoe Condensed" w:hint="default"/>
      </w:rPr>
    </w:lvl>
    <w:lvl w:ilvl="4" w:tplc="548E28DE" w:tentative="1">
      <w:start w:val="1"/>
      <w:numFmt w:val="bullet"/>
      <w:lvlText w:val="◊"/>
      <w:lvlJc w:val="left"/>
      <w:pPr>
        <w:tabs>
          <w:tab w:val="num" w:pos="3600"/>
        </w:tabs>
        <w:ind w:left="3600" w:hanging="360"/>
      </w:pPr>
      <w:rPr>
        <w:rFonts w:ascii="Segoe Condensed" w:hAnsi="Segoe Condensed" w:hint="default"/>
      </w:rPr>
    </w:lvl>
    <w:lvl w:ilvl="5" w:tplc="4B36C594" w:tentative="1">
      <w:start w:val="1"/>
      <w:numFmt w:val="bullet"/>
      <w:lvlText w:val="◊"/>
      <w:lvlJc w:val="left"/>
      <w:pPr>
        <w:tabs>
          <w:tab w:val="num" w:pos="4320"/>
        </w:tabs>
        <w:ind w:left="4320" w:hanging="360"/>
      </w:pPr>
      <w:rPr>
        <w:rFonts w:ascii="Segoe Condensed" w:hAnsi="Segoe Condensed" w:hint="default"/>
      </w:rPr>
    </w:lvl>
    <w:lvl w:ilvl="6" w:tplc="6630A6FE" w:tentative="1">
      <w:start w:val="1"/>
      <w:numFmt w:val="bullet"/>
      <w:lvlText w:val="◊"/>
      <w:lvlJc w:val="left"/>
      <w:pPr>
        <w:tabs>
          <w:tab w:val="num" w:pos="5040"/>
        </w:tabs>
        <w:ind w:left="5040" w:hanging="360"/>
      </w:pPr>
      <w:rPr>
        <w:rFonts w:ascii="Segoe Condensed" w:hAnsi="Segoe Condensed" w:hint="default"/>
      </w:rPr>
    </w:lvl>
    <w:lvl w:ilvl="7" w:tplc="02B66C54" w:tentative="1">
      <w:start w:val="1"/>
      <w:numFmt w:val="bullet"/>
      <w:lvlText w:val="◊"/>
      <w:lvlJc w:val="left"/>
      <w:pPr>
        <w:tabs>
          <w:tab w:val="num" w:pos="5760"/>
        </w:tabs>
        <w:ind w:left="5760" w:hanging="360"/>
      </w:pPr>
      <w:rPr>
        <w:rFonts w:ascii="Segoe Condensed" w:hAnsi="Segoe Condensed" w:hint="default"/>
      </w:rPr>
    </w:lvl>
    <w:lvl w:ilvl="8" w:tplc="7512A75C" w:tentative="1">
      <w:start w:val="1"/>
      <w:numFmt w:val="bullet"/>
      <w:lvlText w:val="◊"/>
      <w:lvlJc w:val="left"/>
      <w:pPr>
        <w:tabs>
          <w:tab w:val="num" w:pos="6480"/>
        </w:tabs>
        <w:ind w:left="6480" w:hanging="360"/>
      </w:pPr>
      <w:rPr>
        <w:rFonts w:ascii="Segoe Condensed" w:hAnsi="Segoe Condensed" w:hint="default"/>
      </w:rPr>
    </w:lvl>
  </w:abstractNum>
  <w:abstractNum w:abstractNumId="16">
    <w:nsid w:val="55945452"/>
    <w:multiLevelType w:val="hybridMultilevel"/>
    <w:tmpl w:val="489639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59913A9"/>
    <w:multiLevelType w:val="singleLevel"/>
    <w:tmpl w:val="25407178"/>
    <w:lvl w:ilvl="0">
      <w:start w:val="1"/>
      <w:numFmt w:val="decimal"/>
      <w:pStyle w:val="ListNumber"/>
      <w:lvlText w:val="%1)"/>
      <w:legacy w:legacy="1" w:legacySpace="0" w:legacyIndent="360"/>
      <w:lvlJc w:val="left"/>
      <w:pPr>
        <w:ind w:left="1440" w:hanging="360"/>
      </w:pPr>
      <w:rPr>
        <w:rFonts w:ascii="Arial Black" w:hAnsi="Arial Black" w:hint="default"/>
        <w:b w:val="0"/>
        <w:i w:val="0"/>
        <w:sz w:val="18"/>
      </w:rPr>
    </w:lvl>
  </w:abstractNum>
  <w:abstractNum w:abstractNumId="18">
    <w:nsid w:val="5661029F"/>
    <w:multiLevelType w:val="hybridMultilevel"/>
    <w:tmpl w:val="84DA407C"/>
    <w:lvl w:ilvl="0" w:tplc="2F9CF4B2">
      <w:start w:val="1"/>
      <w:numFmt w:val="bullet"/>
      <w:lvlText w:val="◊"/>
      <w:lvlJc w:val="left"/>
      <w:pPr>
        <w:tabs>
          <w:tab w:val="num" w:pos="720"/>
        </w:tabs>
        <w:ind w:left="720" w:hanging="360"/>
      </w:pPr>
      <w:rPr>
        <w:rFonts w:ascii="Segoe Condensed" w:hAnsi="Segoe Condensed" w:hint="default"/>
      </w:rPr>
    </w:lvl>
    <w:lvl w:ilvl="1" w:tplc="09BCF3D8">
      <w:start w:val="1"/>
      <w:numFmt w:val="bullet"/>
      <w:lvlText w:val="◊"/>
      <w:lvlJc w:val="left"/>
      <w:pPr>
        <w:tabs>
          <w:tab w:val="num" w:pos="1440"/>
        </w:tabs>
        <w:ind w:left="1440" w:hanging="360"/>
      </w:pPr>
      <w:rPr>
        <w:rFonts w:ascii="Segoe Condensed" w:hAnsi="Segoe Condensed" w:hint="default"/>
      </w:rPr>
    </w:lvl>
    <w:lvl w:ilvl="2" w:tplc="2CBA6BA8">
      <w:start w:val="614"/>
      <w:numFmt w:val="bullet"/>
      <w:lvlText w:val=""/>
      <w:lvlJc w:val="left"/>
      <w:pPr>
        <w:tabs>
          <w:tab w:val="num" w:pos="2160"/>
        </w:tabs>
        <w:ind w:left="2160" w:hanging="360"/>
      </w:pPr>
      <w:rPr>
        <w:rFonts w:ascii="Wingdings" w:hAnsi="Wingdings" w:hint="default"/>
      </w:rPr>
    </w:lvl>
    <w:lvl w:ilvl="3" w:tplc="815C36C6" w:tentative="1">
      <w:start w:val="1"/>
      <w:numFmt w:val="bullet"/>
      <w:lvlText w:val="◊"/>
      <w:lvlJc w:val="left"/>
      <w:pPr>
        <w:tabs>
          <w:tab w:val="num" w:pos="2880"/>
        </w:tabs>
        <w:ind w:left="2880" w:hanging="360"/>
      </w:pPr>
      <w:rPr>
        <w:rFonts w:ascii="Segoe Condensed" w:hAnsi="Segoe Condensed" w:hint="default"/>
      </w:rPr>
    </w:lvl>
    <w:lvl w:ilvl="4" w:tplc="B7D62EFA" w:tentative="1">
      <w:start w:val="1"/>
      <w:numFmt w:val="bullet"/>
      <w:lvlText w:val="◊"/>
      <w:lvlJc w:val="left"/>
      <w:pPr>
        <w:tabs>
          <w:tab w:val="num" w:pos="3600"/>
        </w:tabs>
        <w:ind w:left="3600" w:hanging="360"/>
      </w:pPr>
      <w:rPr>
        <w:rFonts w:ascii="Segoe Condensed" w:hAnsi="Segoe Condensed" w:hint="default"/>
      </w:rPr>
    </w:lvl>
    <w:lvl w:ilvl="5" w:tplc="9E0CCAC6" w:tentative="1">
      <w:start w:val="1"/>
      <w:numFmt w:val="bullet"/>
      <w:lvlText w:val="◊"/>
      <w:lvlJc w:val="left"/>
      <w:pPr>
        <w:tabs>
          <w:tab w:val="num" w:pos="4320"/>
        </w:tabs>
        <w:ind w:left="4320" w:hanging="360"/>
      </w:pPr>
      <w:rPr>
        <w:rFonts w:ascii="Segoe Condensed" w:hAnsi="Segoe Condensed" w:hint="default"/>
      </w:rPr>
    </w:lvl>
    <w:lvl w:ilvl="6" w:tplc="9F9A5064" w:tentative="1">
      <w:start w:val="1"/>
      <w:numFmt w:val="bullet"/>
      <w:lvlText w:val="◊"/>
      <w:lvlJc w:val="left"/>
      <w:pPr>
        <w:tabs>
          <w:tab w:val="num" w:pos="5040"/>
        </w:tabs>
        <w:ind w:left="5040" w:hanging="360"/>
      </w:pPr>
      <w:rPr>
        <w:rFonts w:ascii="Segoe Condensed" w:hAnsi="Segoe Condensed" w:hint="default"/>
      </w:rPr>
    </w:lvl>
    <w:lvl w:ilvl="7" w:tplc="6F101782" w:tentative="1">
      <w:start w:val="1"/>
      <w:numFmt w:val="bullet"/>
      <w:lvlText w:val="◊"/>
      <w:lvlJc w:val="left"/>
      <w:pPr>
        <w:tabs>
          <w:tab w:val="num" w:pos="5760"/>
        </w:tabs>
        <w:ind w:left="5760" w:hanging="360"/>
      </w:pPr>
      <w:rPr>
        <w:rFonts w:ascii="Segoe Condensed" w:hAnsi="Segoe Condensed" w:hint="default"/>
      </w:rPr>
    </w:lvl>
    <w:lvl w:ilvl="8" w:tplc="430EE828" w:tentative="1">
      <w:start w:val="1"/>
      <w:numFmt w:val="bullet"/>
      <w:lvlText w:val="◊"/>
      <w:lvlJc w:val="left"/>
      <w:pPr>
        <w:tabs>
          <w:tab w:val="num" w:pos="6480"/>
        </w:tabs>
        <w:ind w:left="6480" w:hanging="360"/>
      </w:pPr>
      <w:rPr>
        <w:rFonts w:ascii="Segoe Condensed" w:hAnsi="Segoe Condensed" w:hint="default"/>
      </w:rPr>
    </w:lvl>
  </w:abstractNum>
  <w:abstractNum w:abstractNumId="19">
    <w:nsid w:val="5D4C060B"/>
    <w:multiLevelType w:val="hybridMultilevel"/>
    <w:tmpl w:val="F99EC988"/>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20">
    <w:nsid w:val="60090A2F"/>
    <w:multiLevelType w:val="hybridMultilevel"/>
    <w:tmpl w:val="9AC893F0"/>
    <w:lvl w:ilvl="0" w:tplc="FE28EE42">
      <w:start w:val="1"/>
      <w:numFmt w:val="bullet"/>
      <w:lvlText w:val="◊"/>
      <w:lvlJc w:val="left"/>
      <w:pPr>
        <w:tabs>
          <w:tab w:val="num" w:pos="720"/>
        </w:tabs>
        <w:ind w:left="720" w:hanging="360"/>
      </w:pPr>
      <w:rPr>
        <w:rFonts w:ascii="Segoe Condensed" w:hAnsi="Segoe Condensed" w:hint="default"/>
      </w:rPr>
    </w:lvl>
    <w:lvl w:ilvl="1" w:tplc="1A1CE5F0">
      <w:start w:val="1"/>
      <w:numFmt w:val="bullet"/>
      <w:lvlText w:val="◊"/>
      <w:lvlJc w:val="left"/>
      <w:pPr>
        <w:tabs>
          <w:tab w:val="num" w:pos="1440"/>
        </w:tabs>
        <w:ind w:left="1440" w:hanging="360"/>
      </w:pPr>
      <w:rPr>
        <w:rFonts w:ascii="Segoe Condensed" w:hAnsi="Segoe Condensed" w:hint="default"/>
      </w:rPr>
    </w:lvl>
    <w:lvl w:ilvl="2" w:tplc="A85A0A40" w:tentative="1">
      <w:start w:val="1"/>
      <w:numFmt w:val="bullet"/>
      <w:lvlText w:val="◊"/>
      <w:lvlJc w:val="left"/>
      <w:pPr>
        <w:tabs>
          <w:tab w:val="num" w:pos="2160"/>
        </w:tabs>
        <w:ind w:left="2160" w:hanging="360"/>
      </w:pPr>
      <w:rPr>
        <w:rFonts w:ascii="Segoe Condensed" w:hAnsi="Segoe Condensed" w:hint="default"/>
      </w:rPr>
    </w:lvl>
    <w:lvl w:ilvl="3" w:tplc="BD40C226" w:tentative="1">
      <w:start w:val="1"/>
      <w:numFmt w:val="bullet"/>
      <w:lvlText w:val="◊"/>
      <w:lvlJc w:val="left"/>
      <w:pPr>
        <w:tabs>
          <w:tab w:val="num" w:pos="2880"/>
        </w:tabs>
        <w:ind w:left="2880" w:hanging="360"/>
      </w:pPr>
      <w:rPr>
        <w:rFonts w:ascii="Segoe Condensed" w:hAnsi="Segoe Condensed" w:hint="default"/>
      </w:rPr>
    </w:lvl>
    <w:lvl w:ilvl="4" w:tplc="B8DA1D0E" w:tentative="1">
      <w:start w:val="1"/>
      <w:numFmt w:val="bullet"/>
      <w:lvlText w:val="◊"/>
      <w:lvlJc w:val="left"/>
      <w:pPr>
        <w:tabs>
          <w:tab w:val="num" w:pos="3600"/>
        </w:tabs>
        <w:ind w:left="3600" w:hanging="360"/>
      </w:pPr>
      <w:rPr>
        <w:rFonts w:ascii="Segoe Condensed" w:hAnsi="Segoe Condensed" w:hint="default"/>
      </w:rPr>
    </w:lvl>
    <w:lvl w:ilvl="5" w:tplc="096E0BD8" w:tentative="1">
      <w:start w:val="1"/>
      <w:numFmt w:val="bullet"/>
      <w:lvlText w:val="◊"/>
      <w:lvlJc w:val="left"/>
      <w:pPr>
        <w:tabs>
          <w:tab w:val="num" w:pos="4320"/>
        </w:tabs>
        <w:ind w:left="4320" w:hanging="360"/>
      </w:pPr>
      <w:rPr>
        <w:rFonts w:ascii="Segoe Condensed" w:hAnsi="Segoe Condensed" w:hint="default"/>
      </w:rPr>
    </w:lvl>
    <w:lvl w:ilvl="6" w:tplc="D29C6AA4" w:tentative="1">
      <w:start w:val="1"/>
      <w:numFmt w:val="bullet"/>
      <w:lvlText w:val="◊"/>
      <w:lvlJc w:val="left"/>
      <w:pPr>
        <w:tabs>
          <w:tab w:val="num" w:pos="5040"/>
        </w:tabs>
        <w:ind w:left="5040" w:hanging="360"/>
      </w:pPr>
      <w:rPr>
        <w:rFonts w:ascii="Segoe Condensed" w:hAnsi="Segoe Condensed" w:hint="default"/>
      </w:rPr>
    </w:lvl>
    <w:lvl w:ilvl="7" w:tplc="8B5E1B18" w:tentative="1">
      <w:start w:val="1"/>
      <w:numFmt w:val="bullet"/>
      <w:lvlText w:val="◊"/>
      <w:lvlJc w:val="left"/>
      <w:pPr>
        <w:tabs>
          <w:tab w:val="num" w:pos="5760"/>
        </w:tabs>
        <w:ind w:left="5760" w:hanging="360"/>
      </w:pPr>
      <w:rPr>
        <w:rFonts w:ascii="Segoe Condensed" w:hAnsi="Segoe Condensed" w:hint="default"/>
      </w:rPr>
    </w:lvl>
    <w:lvl w:ilvl="8" w:tplc="CDFCC796" w:tentative="1">
      <w:start w:val="1"/>
      <w:numFmt w:val="bullet"/>
      <w:lvlText w:val="◊"/>
      <w:lvlJc w:val="left"/>
      <w:pPr>
        <w:tabs>
          <w:tab w:val="num" w:pos="6480"/>
        </w:tabs>
        <w:ind w:left="6480" w:hanging="360"/>
      </w:pPr>
      <w:rPr>
        <w:rFonts w:ascii="Segoe Condensed" w:hAnsi="Segoe Condensed" w:hint="default"/>
      </w:rPr>
    </w:lvl>
  </w:abstractNum>
  <w:abstractNum w:abstractNumId="21">
    <w:nsid w:val="6BFD2184"/>
    <w:multiLevelType w:val="multilevel"/>
    <w:tmpl w:val="0BBCA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841156C"/>
    <w:multiLevelType w:val="hybridMultilevel"/>
    <w:tmpl w:val="2E50247E"/>
    <w:lvl w:ilvl="0" w:tplc="6EFC2AB2">
      <w:start w:val="1"/>
      <w:numFmt w:val="bullet"/>
      <w:lvlText w:val=""/>
      <w:lvlJc w:val="left"/>
      <w:pPr>
        <w:tabs>
          <w:tab w:val="num" w:pos="720"/>
        </w:tabs>
        <w:ind w:left="720" w:hanging="360"/>
      </w:pPr>
      <w:rPr>
        <w:rFonts w:ascii="Wingdings" w:hAnsi="Wingdings" w:hint="default"/>
      </w:rPr>
    </w:lvl>
    <w:lvl w:ilvl="1" w:tplc="705006E6" w:tentative="1">
      <w:start w:val="1"/>
      <w:numFmt w:val="bullet"/>
      <w:lvlText w:val=""/>
      <w:lvlJc w:val="left"/>
      <w:pPr>
        <w:tabs>
          <w:tab w:val="num" w:pos="1440"/>
        </w:tabs>
        <w:ind w:left="1440" w:hanging="360"/>
      </w:pPr>
      <w:rPr>
        <w:rFonts w:ascii="Wingdings" w:hAnsi="Wingdings" w:hint="default"/>
      </w:rPr>
    </w:lvl>
    <w:lvl w:ilvl="2" w:tplc="E9CA6AB0">
      <w:start w:val="165"/>
      <w:numFmt w:val="bullet"/>
      <w:lvlText w:val=""/>
      <w:lvlJc w:val="left"/>
      <w:pPr>
        <w:tabs>
          <w:tab w:val="num" w:pos="2160"/>
        </w:tabs>
        <w:ind w:left="2160" w:hanging="360"/>
      </w:pPr>
      <w:rPr>
        <w:rFonts w:ascii="Wingdings" w:hAnsi="Wingdings" w:hint="default"/>
      </w:rPr>
    </w:lvl>
    <w:lvl w:ilvl="3" w:tplc="6DCE1218" w:tentative="1">
      <w:start w:val="1"/>
      <w:numFmt w:val="bullet"/>
      <w:lvlText w:val=""/>
      <w:lvlJc w:val="left"/>
      <w:pPr>
        <w:tabs>
          <w:tab w:val="num" w:pos="2880"/>
        </w:tabs>
        <w:ind w:left="2880" w:hanging="360"/>
      </w:pPr>
      <w:rPr>
        <w:rFonts w:ascii="Wingdings" w:hAnsi="Wingdings" w:hint="default"/>
      </w:rPr>
    </w:lvl>
    <w:lvl w:ilvl="4" w:tplc="763690BA" w:tentative="1">
      <w:start w:val="1"/>
      <w:numFmt w:val="bullet"/>
      <w:lvlText w:val=""/>
      <w:lvlJc w:val="left"/>
      <w:pPr>
        <w:tabs>
          <w:tab w:val="num" w:pos="3600"/>
        </w:tabs>
        <w:ind w:left="3600" w:hanging="360"/>
      </w:pPr>
      <w:rPr>
        <w:rFonts w:ascii="Wingdings" w:hAnsi="Wingdings" w:hint="default"/>
      </w:rPr>
    </w:lvl>
    <w:lvl w:ilvl="5" w:tplc="AA6C77B8" w:tentative="1">
      <w:start w:val="1"/>
      <w:numFmt w:val="bullet"/>
      <w:lvlText w:val=""/>
      <w:lvlJc w:val="left"/>
      <w:pPr>
        <w:tabs>
          <w:tab w:val="num" w:pos="4320"/>
        </w:tabs>
        <w:ind w:left="4320" w:hanging="360"/>
      </w:pPr>
      <w:rPr>
        <w:rFonts w:ascii="Wingdings" w:hAnsi="Wingdings" w:hint="default"/>
      </w:rPr>
    </w:lvl>
    <w:lvl w:ilvl="6" w:tplc="2DD009B2" w:tentative="1">
      <w:start w:val="1"/>
      <w:numFmt w:val="bullet"/>
      <w:lvlText w:val=""/>
      <w:lvlJc w:val="left"/>
      <w:pPr>
        <w:tabs>
          <w:tab w:val="num" w:pos="5040"/>
        </w:tabs>
        <w:ind w:left="5040" w:hanging="360"/>
      </w:pPr>
      <w:rPr>
        <w:rFonts w:ascii="Wingdings" w:hAnsi="Wingdings" w:hint="default"/>
      </w:rPr>
    </w:lvl>
    <w:lvl w:ilvl="7" w:tplc="4C4A0F28" w:tentative="1">
      <w:start w:val="1"/>
      <w:numFmt w:val="bullet"/>
      <w:lvlText w:val=""/>
      <w:lvlJc w:val="left"/>
      <w:pPr>
        <w:tabs>
          <w:tab w:val="num" w:pos="5760"/>
        </w:tabs>
        <w:ind w:left="5760" w:hanging="360"/>
      </w:pPr>
      <w:rPr>
        <w:rFonts w:ascii="Wingdings" w:hAnsi="Wingdings" w:hint="default"/>
      </w:rPr>
    </w:lvl>
    <w:lvl w:ilvl="8" w:tplc="DF520AD4" w:tentative="1">
      <w:start w:val="1"/>
      <w:numFmt w:val="bullet"/>
      <w:lvlText w:val=""/>
      <w:lvlJc w:val="left"/>
      <w:pPr>
        <w:tabs>
          <w:tab w:val="num" w:pos="6480"/>
        </w:tabs>
        <w:ind w:left="6480" w:hanging="360"/>
      </w:pPr>
      <w:rPr>
        <w:rFonts w:ascii="Wingdings" w:hAnsi="Wingdings" w:hint="default"/>
      </w:rPr>
    </w:lvl>
  </w:abstractNum>
  <w:abstractNum w:abstractNumId="23">
    <w:nsid w:val="79D82710"/>
    <w:multiLevelType w:val="hybridMultilevel"/>
    <w:tmpl w:val="A50E772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7B536436"/>
    <w:multiLevelType w:val="hybridMultilevel"/>
    <w:tmpl w:val="543C1ADA"/>
    <w:lvl w:ilvl="0" w:tplc="7810A376">
      <w:start w:val="1"/>
      <w:numFmt w:val="bullet"/>
      <w:lvlText w:val="◊"/>
      <w:lvlJc w:val="left"/>
      <w:pPr>
        <w:tabs>
          <w:tab w:val="num" w:pos="720"/>
        </w:tabs>
        <w:ind w:left="720" w:hanging="360"/>
      </w:pPr>
      <w:rPr>
        <w:rFonts w:ascii="Segoe Condensed" w:hAnsi="Segoe Condensed" w:hint="default"/>
      </w:rPr>
    </w:lvl>
    <w:lvl w:ilvl="1" w:tplc="5AD65E86">
      <w:start w:val="1"/>
      <w:numFmt w:val="bullet"/>
      <w:lvlText w:val="◊"/>
      <w:lvlJc w:val="left"/>
      <w:pPr>
        <w:tabs>
          <w:tab w:val="num" w:pos="1440"/>
        </w:tabs>
        <w:ind w:left="1440" w:hanging="360"/>
      </w:pPr>
      <w:rPr>
        <w:rFonts w:ascii="Segoe Condensed" w:hAnsi="Segoe Condensed" w:hint="default"/>
      </w:rPr>
    </w:lvl>
    <w:lvl w:ilvl="2" w:tplc="D1B80E98">
      <w:start w:val="614"/>
      <w:numFmt w:val="bullet"/>
      <w:lvlText w:val=""/>
      <w:lvlJc w:val="left"/>
      <w:pPr>
        <w:tabs>
          <w:tab w:val="num" w:pos="2160"/>
        </w:tabs>
        <w:ind w:left="2160" w:hanging="360"/>
      </w:pPr>
      <w:rPr>
        <w:rFonts w:ascii="Wingdings" w:hAnsi="Wingdings" w:hint="default"/>
      </w:rPr>
    </w:lvl>
    <w:lvl w:ilvl="3" w:tplc="241A686C" w:tentative="1">
      <w:start w:val="1"/>
      <w:numFmt w:val="bullet"/>
      <w:lvlText w:val="◊"/>
      <w:lvlJc w:val="left"/>
      <w:pPr>
        <w:tabs>
          <w:tab w:val="num" w:pos="2880"/>
        </w:tabs>
        <w:ind w:left="2880" w:hanging="360"/>
      </w:pPr>
      <w:rPr>
        <w:rFonts w:ascii="Segoe Condensed" w:hAnsi="Segoe Condensed" w:hint="default"/>
      </w:rPr>
    </w:lvl>
    <w:lvl w:ilvl="4" w:tplc="986270D8" w:tentative="1">
      <w:start w:val="1"/>
      <w:numFmt w:val="bullet"/>
      <w:lvlText w:val="◊"/>
      <w:lvlJc w:val="left"/>
      <w:pPr>
        <w:tabs>
          <w:tab w:val="num" w:pos="3600"/>
        </w:tabs>
        <w:ind w:left="3600" w:hanging="360"/>
      </w:pPr>
      <w:rPr>
        <w:rFonts w:ascii="Segoe Condensed" w:hAnsi="Segoe Condensed" w:hint="default"/>
      </w:rPr>
    </w:lvl>
    <w:lvl w:ilvl="5" w:tplc="B0540AFE" w:tentative="1">
      <w:start w:val="1"/>
      <w:numFmt w:val="bullet"/>
      <w:lvlText w:val="◊"/>
      <w:lvlJc w:val="left"/>
      <w:pPr>
        <w:tabs>
          <w:tab w:val="num" w:pos="4320"/>
        </w:tabs>
        <w:ind w:left="4320" w:hanging="360"/>
      </w:pPr>
      <w:rPr>
        <w:rFonts w:ascii="Segoe Condensed" w:hAnsi="Segoe Condensed" w:hint="default"/>
      </w:rPr>
    </w:lvl>
    <w:lvl w:ilvl="6" w:tplc="F76EF08E" w:tentative="1">
      <w:start w:val="1"/>
      <w:numFmt w:val="bullet"/>
      <w:lvlText w:val="◊"/>
      <w:lvlJc w:val="left"/>
      <w:pPr>
        <w:tabs>
          <w:tab w:val="num" w:pos="5040"/>
        </w:tabs>
        <w:ind w:left="5040" w:hanging="360"/>
      </w:pPr>
      <w:rPr>
        <w:rFonts w:ascii="Segoe Condensed" w:hAnsi="Segoe Condensed" w:hint="default"/>
      </w:rPr>
    </w:lvl>
    <w:lvl w:ilvl="7" w:tplc="1A00C0F6" w:tentative="1">
      <w:start w:val="1"/>
      <w:numFmt w:val="bullet"/>
      <w:lvlText w:val="◊"/>
      <w:lvlJc w:val="left"/>
      <w:pPr>
        <w:tabs>
          <w:tab w:val="num" w:pos="5760"/>
        </w:tabs>
        <w:ind w:left="5760" w:hanging="360"/>
      </w:pPr>
      <w:rPr>
        <w:rFonts w:ascii="Segoe Condensed" w:hAnsi="Segoe Condensed" w:hint="default"/>
      </w:rPr>
    </w:lvl>
    <w:lvl w:ilvl="8" w:tplc="3B6646FA" w:tentative="1">
      <w:start w:val="1"/>
      <w:numFmt w:val="bullet"/>
      <w:lvlText w:val="◊"/>
      <w:lvlJc w:val="left"/>
      <w:pPr>
        <w:tabs>
          <w:tab w:val="num" w:pos="6480"/>
        </w:tabs>
        <w:ind w:left="6480" w:hanging="360"/>
      </w:pPr>
      <w:rPr>
        <w:rFonts w:ascii="Segoe Condensed" w:hAnsi="Segoe Condensed" w:hint="default"/>
      </w:rPr>
    </w:lvl>
  </w:abstractNum>
  <w:abstractNum w:abstractNumId="25">
    <w:nsid w:val="7BEC6A90"/>
    <w:multiLevelType w:val="hybridMultilevel"/>
    <w:tmpl w:val="E1809DF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D504860"/>
    <w:multiLevelType w:val="hybridMultilevel"/>
    <w:tmpl w:val="BFF4A9C2"/>
    <w:lvl w:ilvl="0" w:tplc="0AEA0DDA">
      <w:start w:val="1"/>
      <w:numFmt w:val="bullet"/>
      <w:lvlText w:val=""/>
      <w:lvlJc w:val="left"/>
      <w:pPr>
        <w:tabs>
          <w:tab w:val="num" w:pos="720"/>
        </w:tabs>
        <w:ind w:left="720" w:hanging="360"/>
      </w:pPr>
      <w:rPr>
        <w:rFonts w:ascii="Wingdings" w:hAnsi="Wingdings" w:hint="default"/>
      </w:rPr>
    </w:lvl>
    <w:lvl w:ilvl="1" w:tplc="C60AFBC8" w:tentative="1">
      <w:start w:val="1"/>
      <w:numFmt w:val="bullet"/>
      <w:lvlText w:val=""/>
      <w:lvlJc w:val="left"/>
      <w:pPr>
        <w:tabs>
          <w:tab w:val="num" w:pos="1440"/>
        </w:tabs>
        <w:ind w:left="1440" w:hanging="360"/>
      </w:pPr>
      <w:rPr>
        <w:rFonts w:ascii="Wingdings" w:hAnsi="Wingdings" w:hint="default"/>
      </w:rPr>
    </w:lvl>
    <w:lvl w:ilvl="2" w:tplc="E6A4B312">
      <w:start w:val="165"/>
      <w:numFmt w:val="bullet"/>
      <w:lvlText w:val=""/>
      <w:lvlJc w:val="left"/>
      <w:pPr>
        <w:tabs>
          <w:tab w:val="num" w:pos="2160"/>
        </w:tabs>
        <w:ind w:left="2160" w:hanging="360"/>
      </w:pPr>
      <w:rPr>
        <w:rFonts w:ascii="Wingdings" w:hAnsi="Wingdings" w:hint="default"/>
      </w:rPr>
    </w:lvl>
    <w:lvl w:ilvl="3" w:tplc="47588CE4">
      <w:start w:val="165"/>
      <w:numFmt w:val="bullet"/>
      <w:lvlText w:val=""/>
      <w:lvlJc w:val="left"/>
      <w:pPr>
        <w:tabs>
          <w:tab w:val="num" w:pos="2880"/>
        </w:tabs>
        <w:ind w:left="2880" w:hanging="360"/>
      </w:pPr>
      <w:rPr>
        <w:rFonts w:ascii="Wingdings" w:hAnsi="Wingdings" w:hint="default"/>
      </w:rPr>
    </w:lvl>
    <w:lvl w:ilvl="4" w:tplc="9EA6D5E6" w:tentative="1">
      <w:start w:val="1"/>
      <w:numFmt w:val="bullet"/>
      <w:lvlText w:val=""/>
      <w:lvlJc w:val="left"/>
      <w:pPr>
        <w:tabs>
          <w:tab w:val="num" w:pos="3600"/>
        </w:tabs>
        <w:ind w:left="3600" w:hanging="360"/>
      </w:pPr>
      <w:rPr>
        <w:rFonts w:ascii="Wingdings" w:hAnsi="Wingdings" w:hint="default"/>
      </w:rPr>
    </w:lvl>
    <w:lvl w:ilvl="5" w:tplc="763C68B2" w:tentative="1">
      <w:start w:val="1"/>
      <w:numFmt w:val="bullet"/>
      <w:lvlText w:val=""/>
      <w:lvlJc w:val="left"/>
      <w:pPr>
        <w:tabs>
          <w:tab w:val="num" w:pos="4320"/>
        </w:tabs>
        <w:ind w:left="4320" w:hanging="360"/>
      </w:pPr>
      <w:rPr>
        <w:rFonts w:ascii="Wingdings" w:hAnsi="Wingdings" w:hint="default"/>
      </w:rPr>
    </w:lvl>
    <w:lvl w:ilvl="6" w:tplc="DDC0B0DC" w:tentative="1">
      <w:start w:val="1"/>
      <w:numFmt w:val="bullet"/>
      <w:lvlText w:val=""/>
      <w:lvlJc w:val="left"/>
      <w:pPr>
        <w:tabs>
          <w:tab w:val="num" w:pos="5040"/>
        </w:tabs>
        <w:ind w:left="5040" w:hanging="360"/>
      </w:pPr>
      <w:rPr>
        <w:rFonts w:ascii="Wingdings" w:hAnsi="Wingdings" w:hint="default"/>
      </w:rPr>
    </w:lvl>
    <w:lvl w:ilvl="7" w:tplc="54B2B352" w:tentative="1">
      <w:start w:val="1"/>
      <w:numFmt w:val="bullet"/>
      <w:lvlText w:val=""/>
      <w:lvlJc w:val="left"/>
      <w:pPr>
        <w:tabs>
          <w:tab w:val="num" w:pos="5760"/>
        </w:tabs>
        <w:ind w:left="5760" w:hanging="360"/>
      </w:pPr>
      <w:rPr>
        <w:rFonts w:ascii="Wingdings" w:hAnsi="Wingdings" w:hint="default"/>
      </w:rPr>
    </w:lvl>
    <w:lvl w:ilvl="8" w:tplc="F0663C06"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7"/>
  </w:num>
  <w:num w:numId="3">
    <w:abstractNumId w:val="19"/>
  </w:num>
  <w:num w:numId="4">
    <w:abstractNumId w:val="20"/>
  </w:num>
  <w:num w:numId="5">
    <w:abstractNumId w:val="26"/>
  </w:num>
  <w:num w:numId="6">
    <w:abstractNumId w:val="4"/>
  </w:num>
  <w:num w:numId="7">
    <w:abstractNumId w:val="22"/>
  </w:num>
  <w:num w:numId="8">
    <w:abstractNumId w:val="21"/>
  </w:num>
  <w:num w:numId="9">
    <w:abstractNumId w:val="0"/>
  </w:num>
  <w:num w:numId="10">
    <w:abstractNumId w:val="13"/>
  </w:num>
  <w:num w:numId="11">
    <w:abstractNumId w:val="3"/>
  </w:num>
  <w:num w:numId="12">
    <w:abstractNumId w:val="18"/>
  </w:num>
  <w:num w:numId="13">
    <w:abstractNumId w:val="1"/>
  </w:num>
  <w:num w:numId="14">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2"/>
  </w:num>
  <w:num w:numId="17">
    <w:abstractNumId w:val="7"/>
  </w:num>
  <w:num w:numId="18">
    <w:abstractNumId w:val="15"/>
  </w:num>
  <w:num w:numId="19">
    <w:abstractNumId w:val="24"/>
  </w:num>
  <w:num w:numId="20">
    <w:abstractNumId w:val="6"/>
  </w:num>
  <w:num w:numId="21">
    <w:abstractNumId w:val="25"/>
  </w:num>
  <w:num w:numId="22">
    <w:abstractNumId w:val="9"/>
  </w:num>
  <w:num w:numId="23">
    <w:abstractNumId w:val="5"/>
  </w:num>
  <w:num w:numId="24">
    <w:abstractNumId w:val="16"/>
  </w:num>
  <w:num w:numId="25">
    <w:abstractNumId w:val="8"/>
  </w:num>
  <w:num w:numId="26">
    <w:abstractNumId w:val="10"/>
  </w:num>
  <w:num w:numId="27">
    <w:abstractNumId w:val="11"/>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8" w:dllVersion="513" w:checkStyle="1"/>
  <w:stylePaneFormatFilter w:val="3F01"/>
  <w:trackRevisions/>
  <w:defaultTabStop w:val="720"/>
  <w:defaultTableStyle w:val="TableGrid1"/>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3074" fillcolor="white">
      <v:fill color="white"/>
    </o:shapedefaults>
  </w:hdrShapeDefaults>
  <w:footnotePr>
    <w:footnote w:id="0"/>
    <w:footnote w:id="1"/>
  </w:footnotePr>
  <w:endnotePr>
    <w:endnote w:id="0"/>
    <w:endnote w:id="1"/>
  </w:endnotePr>
  <w:compat/>
  <w:rsids>
    <w:rsidRoot w:val="008B630A"/>
    <w:rsid w:val="00003F92"/>
    <w:rsid w:val="00004FDD"/>
    <w:rsid w:val="0000545A"/>
    <w:rsid w:val="00010816"/>
    <w:rsid w:val="000115C1"/>
    <w:rsid w:val="0001240C"/>
    <w:rsid w:val="000150AD"/>
    <w:rsid w:val="00022CDD"/>
    <w:rsid w:val="00023A6D"/>
    <w:rsid w:val="0002404C"/>
    <w:rsid w:val="00024A40"/>
    <w:rsid w:val="0002576B"/>
    <w:rsid w:val="00025C39"/>
    <w:rsid w:val="00026ECA"/>
    <w:rsid w:val="00027157"/>
    <w:rsid w:val="00030406"/>
    <w:rsid w:val="000314A9"/>
    <w:rsid w:val="00032855"/>
    <w:rsid w:val="0003332B"/>
    <w:rsid w:val="00033799"/>
    <w:rsid w:val="00035A8F"/>
    <w:rsid w:val="000363C1"/>
    <w:rsid w:val="00041C55"/>
    <w:rsid w:val="000422F1"/>
    <w:rsid w:val="00042645"/>
    <w:rsid w:val="000427DC"/>
    <w:rsid w:val="000439D3"/>
    <w:rsid w:val="00046B75"/>
    <w:rsid w:val="0005502C"/>
    <w:rsid w:val="00057A6F"/>
    <w:rsid w:val="0006407F"/>
    <w:rsid w:val="000748C2"/>
    <w:rsid w:val="0008051D"/>
    <w:rsid w:val="00081D32"/>
    <w:rsid w:val="0008338A"/>
    <w:rsid w:val="00084C80"/>
    <w:rsid w:val="000857EA"/>
    <w:rsid w:val="000860FD"/>
    <w:rsid w:val="000907ED"/>
    <w:rsid w:val="00095A40"/>
    <w:rsid w:val="0009713D"/>
    <w:rsid w:val="00097700"/>
    <w:rsid w:val="000A1929"/>
    <w:rsid w:val="000A3B01"/>
    <w:rsid w:val="000A3FED"/>
    <w:rsid w:val="000A44B1"/>
    <w:rsid w:val="000A6240"/>
    <w:rsid w:val="000A7CA1"/>
    <w:rsid w:val="000B2103"/>
    <w:rsid w:val="000B4177"/>
    <w:rsid w:val="000B4C33"/>
    <w:rsid w:val="000C00EE"/>
    <w:rsid w:val="000C3C9C"/>
    <w:rsid w:val="000C3FD1"/>
    <w:rsid w:val="000C7709"/>
    <w:rsid w:val="000C7EA4"/>
    <w:rsid w:val="000D06CE"/>
    <w:rsid w:val="000D30D9"/>
    <w:rsid w:val="000D62DD"/>
    <w:rsid w:val="000D6B1C"/>
    <w:rsid w:val="000D6B81"/>
    <w:rsid w:val="000D7AD4"/>
    <w:rsid w:val="000E23B5"/>
    <w:rsid w:val="000E4E4F"/>
    <w:rsid w:val="000E5B9C"/>
    <w:rsid w:val="000E720B"/>
    <w:rsid w:val="000F0F2D"/>
    <w:rsid w:val="000F17AB"/>
    <w:rsid w:val="000F1E2B"/>
    <w:rsid w:val="000F22B0"/>
    <w:rsid w:val="000F271E"/>
    <w:rsid w:val="000F46B9"/>
    <w:rsid w:val="000F713F"/>
    <w:rsid w:val="000F7C7C"/>
    <w:rsid w:val="001014AA"/>
    <w:rsid w:val="001022EE"/>
    <w:rsid w:val="00103859"/>
    <w:rsid w:val="00104E18"/>
    <w:rsid w:val="0010657E"/>
    <w:rsid w:val="00106713"/>
    <w:rsid w:val="00107796"/>
    <w:rsid w:val="001102C7"/>
    <w:rsid w:val="00114D8B"/>
    <w:rsid w:val="00115CA9"/>
    <w:rsid w:val="00116385"/>
    <w:rsid w:val="00116E74"/>
    <w:rsid w:val="001209E6"/>
    <w:rsid w:val="001237AE"/>
    <w:rsid w:val="00126654"/>
    <w:rsid w:val="001269EF"/>
    <w:rsid w:val="00136AD2"/>
    <w:rsid w:val="001377F7"/>
    <w:rsid w:val="00140556"/>
    <w:rsid w:val="001412AF"/>
    <w:rsid w:val="00143F0C"/>
    <w:rsid w:val="00144700"/>
    <w:rsid w:val="00144FEA"/>
    <w:rsid w:val="001452AB"/>
    <w:rsid w:val="00151946"/>
    <w:rsid w:val="00152A0E"/>
    <w:rsid w:val="001532F6"/>
    <w:rsid w:val="00153ABE"/>
    <w:rsid w:val="0015451B"/>
    <w:rsid w:val="001551C5"/>
    <w:rsid w:val="0015591F"/>
    <w:rsid w:val="0015697A"/>
    <w:rsid w:val="00163FEC"/>
    <w:rsid w:val="001658AE"/>
    <w:rsid w:val="00167884"/>
    <w:rsid w:val="00170F0E"/>
    <w:rsid w:val="001718C3"/>
    <w:rsid w:val="00174CE0"/>
    <w:rsid w:val="001809DB"/>
    <w:rsid w:val="00181793"/>
    <w:rsid w:val="001846A6"/>
    <w:rsid w:val="001848E6"/>
    <w:rsid w:val="00186AE5"/>
    <w:rsid w:val="00187C60"/>
    <w:rsid w:val="001915CD"/>
    <w:rsid w:val="001919ED"/>
    <w:rsid w:val="0019235E"/>
    <w:rsid w:val="00193AED"/>
    <w:rsid w:val="00194B7E"/>
    <w:rsid w:val="00194FFE"/>
    <w:rsid w:val="00195004"/>
    <w:rsid w:val="00195743"/>
    <w:rsid w:val="00195C07"/>
    <w:rsid w:val="00195D58"/>
    <w:rsid w:val="00196C01"/>
    <w:rsid w:val="001A112F"/>
    <w:rsid w:val="001A1A26"/>
    <w:rsid w:val="001A4F3E"/>
    <w:rsid w:val="001A5DA8"/>
    <w:rsid w:val="001B082A"/>
    <w:rsid w:val="001B0B17"/>
    <w:rsid w:val="001B1D88"/>
    <w:rsid w:val="001B26EE"/>
    <w:rsid w:val="001B4EF6"/>
    <w:rsid w:val="001B5E37"/>
    <w:rsid w:val="001B5F85"/>
    <w:rsid w:val="001B6767"/>
    <w:rsid w:val="001B6961"/>
    <w:rsid w:val="001C0378"/>
    <w:rsid w:val="001C460A"/>
    <w:rsid w:val="001C5E91"/>
    <w:rsid w:val="001C7C59"/>
    <w:rsid w:val="001D31A6"/>
    <w:rsid w:val="001D6384"/>
    <w:rsid w:val="001D6CE7"/>
    <w:rsid w:val="001E4B74"/>
    <w:rsid w:val="001E51A6"/>
    <w:rsid w:val="001E54A6"/>
    <w:rsid w:val="001E5D15"/>
    <w:rsid w:val="001E6072"/>
    <w:rsid w:val="001E6AB6"/>
    <w:rsid w:val="001E7C4C"/>
    <w:rsid w:val="001F028C"/>
    <w:rsid w:val="001F6692"/>
    <w:rsid w:val="00200740"/>
    <w:rsid w:val="00203B6D"/>
    <w:rsid w:val="002041F8"/>
    <w:rsid w:val="002073D5"/>
    <w:rsid w:val="0021069C"/>
    <w:rsid w:val="00210D22"/>
    <w:rsid w:val="002111EB"/>
    <w:rsid w:val="00211AF7"/>
    <w:rsid w:val="00212059"/>
    <w:rsid w:val="00213FB9"/>
    <w:rsid w:val="00216314"/>
    <w:rsid w:val="0021686B"/>
    <w:rsid w:val="00222B06"/>
    <w:rsid w:val="00223AF5"/>
    <w:rsid w:val="00225F78"/>
    <w:rsid w:val="0022770A"/>
    <w:rsid w:val="00230EFD"/>
    <w:rsid w:val="00231786"/>
    <w:rsid w:val="00233A2D"/>
    <w:rsid w:val="00234E04"/>
    <w:rsid w:val="002356C5"/>
    <w:rsid w:val="00235E2D"/>
    <w:rsid w:val="00237C8D"/>
    <w:rsid w:val="0024470E"/>
    <w:rsid w:val="0024540B"/>
    <w:rsid w:val="002464AB"/>
    <w:rsid w:val="002517EC"/>
    <w:rsid w:val="00254099"/>
    <w:rsid w:val="00256C2A"/>
    <w:rsid w:val="00257605"/>
    <w:rsid w:val="00257F91"/>
    <w:rsid w:val="002619AE"/>
    <w:rsid w:val="00263B74"/>
    <w:rsid w:val="002665FB"/>
    <w:rsid w:val="00272AA4"/>
    <w:rsid w:val="00273E6E"/>
    <w:rsid w:val="00276CED"/>
    <w:rsid w:val="00276D4A"/>
    <w:rsid w:val="00282A85"/>
    <w:rsid w:val="002838D7"/>
    <w:rsid w:val="002855B1"/>
    <w:rsid w:val="00287729"/>
    <w:rsid w:val="0029040F"/>
    <w:rsid w:val="002926E6"/>
    <w:rsid w:val="002932C4"/>
    <w:rsid w:val="00294254"/>
    <w:rsid w:val="002954BF"/>
    <w:rsid w:val="00297638"/>
    <w:rsid w:val="002A0862"/>
    <w:rsid w:val="002A0CF3"/>
    <w:rsid w:val="002A1589"/>
    <w:rsid w:val="002B138B"/>
    <w:rsid w:val="002B21A0"/>
    <w:rsid w:val="002B4280"/>
    <w:rsid w:val="002B4D37"/>
    <w:rsid w:val="002B57B1"/>
    <w:rsid w:val="002B5B82"/>
    <w:rsid w:val="002C000D"/>
    <w:rsid w:val="002C06D8"/>
    <w:rsid w:val="002C0953"/>
    <w:rsid w:val="002C20C1"/>
    <w:rsid w:val="002C3E3B"/>
    <w:rsid w:val="002C63AB"/>
    <w:rsid w:val="002C660C"/>
    <w:rsid w:val="002D03F6"/>
    <w:rsid w:val="002D06B4"/>
    <w:rsid w:val="002D6B03"/>
    <w:rsid w:val="002E02DA"/>
    <w:rsid w:val="002E0928"/>
    <w:rsid w:val="002E0AD9"/>
    <w:rsid w:val="002E0E3D"/>
    <w:rsid w:val="002E278E"/>
    <w:rsid w:val="002E34A3"/>
    <w:rsid w:val="002E3D0D"/>
    <w:rsid w:val="002F1997"/>
    <w:rsid w:val="002F49B2"/>
    <w:rsid w:val="002F55C3"/>
    <w:rsid w:val="003006C1"/>
    <w:rsid w:val="003013B3"/>
    <w:rsid w:val="003047B9"/>
    <w:rsid w:val="00306052"/>
    <w:rsid w:val="003067F2"/>
    <w:rsid w:val="00307B3E"/>
    <w:rsid w:val="003100E6"/>
    <w:rsid w:val="00311EAD"/>
    <w:rsid w:val="003134F9"/>
    <w:rsid w:val="0031680A"/>
    <w:rsid w:val="00317240"/>
    <w:rsid w:val="0032008F"/>
    <w:rsid w:val="00322960"/>
    <w:rsid w:val="003230FD"/>
    <w:rsid w:val="00325086"/>
    <w:rsid w:val="00332386"/>
    <w:rsid w:val="0033285D"/>
    <w:rsid w:val="00333B07"/>
    <w:rsid w:val="00333C14"/>
    <w:rsid w:val="003345D1"/>
    <w:rsid w:val="00334755"/>
    <w:rsid w:val="00334E7F"/>
    <w:rsid w:val="00335872"/>
    <w:rsid w:val="00340C76"/>
    <w:rsid w:val="0034298D"/>
    <w:rsid w:val="00343828"/>
    <w:rsid w:val="00345964"/>
    <w:rsid w:val="00345F72"/>
    <w:rsid w:val="00346687"/>
    <w:rsid w:val="003469FE"/>
    <w:rsid w:val="00352984"/>
    <w:rsid w:val="00353186"/>
    <w:rsid w:val="00354471"/>
    <w:rsid w:val="0035458E"/>
    <w:rsid w:val="003545EC"/>
    <w:rsid w:val="00356F9F"/>
    <w:rsid w:val="00361B0D"/>
    <w:rsid w:val="00361EB2"/>
    <w:rsid w:val="00362FC8"/>
    <w:rsid w:val="00363CF0"/>
    <w:rsid w:val="00364CE0"/>
    <w:rsid w:val="00365D97"/>
    <w:rsid w:val="0036691D"/>
    <w:rsid w:val="003713E2"/>
    <w:rsid w:val="003766E2"/>
    <w:rsid w:val="00376C92"/>
    <w:rsid w:val="00380286"/>
    <w:rsid w:val="003803D8"/>
    <w:rsid w:val="00380505"/>
    <w:rsid w:val="003809C7"/>
    <w:rsid w:val="00380F53"/>
    <w:rsid w:val="00381252"/>
    <w:rsid w:val="003848AA"/>
    <w:rsid w:val="00384A49"/>
    <w:rsid w:val="00384DA9"/>
    <w:rsid w:val="0039227E"/>
    <w:rsid w:val="0039299A"/>
    <w:rsid w:val="00393A21"/>
    <w:rsid w:val="00394123"/>
    <w:rsid w:val="00394761"/>
    <w:rsid w:val="00394942"/>
    <w:rsid w:val="0039721C"/>
    <w:rsid w:val="00397FF0"/>
    <w:rsid w:val="003A15EC"/>
    <w:rsid w:val="003A3D93"/>
    <w:rsid w:val="003A63CB"/>
    <w:rsid w:val="003A7F4E"/>
    <w:rsid w:val="003B09A0"/>
    <w:rsid w:val="003B0CB1"/>
    <w:rsid w:val="003B2147"/>
    <w:rsid w:val="003B22AB"/>
    <w:rsid w:val="003B2BCD"/>
    <w:rsid w:val="003B3126"/>
    <w:rsid w:val="003B338F"/>
    <w:rsid w:val="003B371D"/>
    <w:rsid w:val="003B4673"/>
    <w:rsid w:val="003B5280"/>
    <w:rsid w:val="003B78F0"/>
    <w:rsid w:val="003C20FE"/>
    <w:rsid w:val="003C3A83"/>
    <w:rsid w:val="003C5377"/>
    <w:rsid w:val="003C554A"/>
    <w:rsid w:val="003C5D6A"/>
    <w:rsid w:val="003C64E4"/>
    <w:rsid w:val="003D1BFB"/>
    <w:rsid w:val="003D2BA1"/>
    <w:rsid w:val="003D524C"/>
    <w:rsid w:val="003D692E"/>
    <w:rsid w:val="003D7EA1"/>
    <w:rsid w:val="003E126C"/>
    <w:rsid w:val="003E436E"/>
    <w:rsid w:val="003E4E18"/>
    <w:rsid w:val="003E66A4"/>
    <w:rsid w:val="003E68C8"/>
    <w:rsid w:val="003F142E"/>
    <w:rsid w:val="003F24BE"/>
    <w:rsid w:val="003F2927"/>
    <w:rsid w:val="003F5C76"/>
    <w:rsid w:val="0040095C"/>
    <w:rsid w:val="004060B5"/>
    <w:rsid w:val="0040701F"/>
    <w:rsid w:val="004144D5"/>
    <w:rsid w:val="00415740"/>
    <w:rsid w:val="0041600A"/>
    <w:rsid w:val="00423DFB"/>
    <w:rsid w:val="00423F4E"/>
    <w:rsid w:val="00430099"/>
    <w:rsid w:val="004312B2"/>
    <w:rsid w:val="00434B09"/>
    <w:rsid w:val="0044323C"/>
    <w:rsid w:val="00446D99"/>
    <w:rsid w:val="00447227"/>
    <w:rsid w:val="004477C5"/>
    <w:rsid w:val="00452B6A"/>
    <w:rsid w:val="0045374B"/>
    <w:rsid w:val="00464C3B"/>
    <w:rsid w:val="00467B14"/>
    <w:rsid w:val="004720DE"/>
    <w:rsid w:val="004747D9"/>
    <w:rsid w:val="004766B9"/>
    <w:rsid w:val="00476F96"/>
    <w:rsid w:val="0048331E"/>
    <w:rsid w:val="00484813"/>
    <w:rsid w:val="00494E3A"/>
    <w:rsid w:val="004962DA"/>
    <w:rsid w:val="00496A99"/>
    <w:rsid w:val="00497068"/>
    <w:rsid w:val="004974CB"/>
    <w:rsid w:val="004A0793"/>
    <w:rsid w:val="004A1754"/>
    <w:rsid w:val="004A56FC"/>
    <w:rsid w:val="004B6A4D"/>
    <w:rsid w:val="004C2CFB"/>
    <w:rsid w:val="004C46F0"/>
    <w:rsid w:val="004C499F"/>
    <w:rsid w:val="004D000B"/>
    <w:rsid w:val="004D10CF"/>
    <w:rsid w:val="004D1702"/>
    <w:rsid w:val="004D1B59"/>
    <w:rsid w:val="004D36AA"/>
    <w:rsid w:val="004D3E34"/>
    <w:rsid w:val="004D6167"/>
    <w:rsid w:val="004E078F"/>
    <w:rsid w:val="004E083B"/>
    <w:rsid w:val="004E0DFC"/>
    <w:rsid w:val="004E2C84"/>
    <w:rsid w:val="004E426B"/>
    <w:rsid w:val="004E5AD3"/>
    <w:rsid w:val="004E6FF2"/>
    <w:rsid w:val="004F5183"/>
    <w:rsid w:val="00510A14"/>
    <w:rsid w:val="00510D7F"/>
    <w:rsid w:val="005116D7"/>
    <w:rsid w:val="005119FE"/>
    <w:rsid w:val="0051381F"/>
    <w:rsid w:val="00515549"/>
    <w:rsid w:val="00520790"/>
    <w:rsid w:val="00520792"/>
    <w:rsid w:val="005225E0"/>
    <w:rsid w:val="00526D41"/>
    <w:rsid w:val="00532778"/>
    <w:rsid w:val="005332EF"/>
    <w:rsid w:val="00533DB0"/>
    <w:rsid w:val="00533F29"/>
    <w:rsid w:val="005408BF"/>
    <w:rsid w:val="00541550"/>
    <w:rsid w:val="00542CAD"/>
    <w:rsid w:val="005439B0"/>
    <w:rsid w:val="00544BA1"/>
    <w:rsid w:val="00550FE0"/>
    <w:rsid w:val="00555279"/>
    <w:rsid w:val="00555807"/>
    <w:rsid w:val="00556CBC"/>
    <w:rsid w:val="0056022C"/>
    <w:rsid w:val="005614F0"/>
    <w:rsid w:val="005640E4"/>
    <w:rsid w:val="00564740"/>
    <w:rsid w:val="00567A4A"/>
    <w:rsid w:val="005704E9"/>
    <w:rsid w:val="00571F27"/>
    <w:rsid w:val="00576933"/>
    <w:rsid w:val="005774F7"/>
    <w:rsid w:val="005854BA"/>
    <w:rsid w:val="005858E7"/>
    <w:rsid w:val="00586B8B"/>
    <w:rsid w:val="0059103F"/>
    <w:rsid w:val="00592F35"/>
    <w:rsid w:val="00594950"/>
    <w:rsid w:val="00594BCD"/>
    <w:rsid w:val="00594FA5"/>
    <w:rsid w:val="00596645"/>
    <w:rsid w:val="00596A34"/>
    <w:rsid w:val="005A01EF"/>
    <w:rsid w:val="005A4602"/>
    <w:rsid w:val="005A5519"/>
    <w:rsid w:val="005A6449"/>
    <w:rsid w:val="005A7621"/>
    <w:rsid w:val="005A785E"/>
    <w:rsid w:val="005B6C0E"/>
    <w:rsid w:val="005C1CCD"/>
    <w:rsid w:val="005C49BD"/>
    <w:rsid w:val="005C617C"/>
    <w:rsid w:val="005C62B3"/>
    <w:rsid w:val="005C6414"/>
    <w:rsid w:val="005D0543"/>
    <w:rsid w:val="005D2998"/>
    <w:rsid w:val="005D2C11"/>
    <w:rsid w:val="005D6DA1"/>
    <w:rsid w:val="005D771F"/>
    <w:rsid w:val="005E2E9C"/>
    <w:rsid w:val="005E32F6"/>
    <w:rsid w:val="005E38E3"/>
    <w:rsid w:val="005E7271"/>
    <w:rsid w:val="005F1C38"/>
    <w:rsid w:val="005F53A2"/>
    <w:rsid w:val="005F62DC"/>
    <w:rsid w:val="005F7C82"/>
    <w:rsid w:val="005F7EF6"/>
    <w:rsid w:val="006001A9"/>
    <w:rsid w:val="006015CC"/>
    <w:rsid w:val="00602D81"/>
    <w:rsid w:val="00604A16"/>
    <w:rsid w:val="00604A54"/>
    <w:rsid w:val="00604C84"/>
    <w:rsid w:val="00604D2F"/>
    <w:rsid w:val="00605124"/>
    <w:rsid w:val="0061260F"/>
    <w:rsid w:val="006139BC"/>
    <w:rsid w:val="00615624"/>
    <w:rsid w:val="00620BD4"/>
    <w:rsid w:val="006210D9"/>
    <w:rsid w:val="006268AF"/>
    <w:rsid w:val="00626F2E"/>
    <w:rsid w:val="00627302"/>
    <w:rsid w:val="006274D3"/>
    <w:rsid w:val="00630A02"/>
    <w:rsid w:val="006344F9"/>
    <w:rsid w:val="006369FB"/>
    <w:rsid w:val="00636B34"/>
    <w:rsid w:val="006409E0"/>
    <w:rsid w:val="00640D84"/>
    <w:rsid w:val="00642F79"/>
    <w:rsid w:val="0064390C"/>
    <w:rsid w:val="00643CC1"/>
    <w:rsid w:val="00644164"/>
    <w:rsid w:val="00646771"/>
    <w:rsid w:val="00646E35"/>
    <w:rsid w:val="00647500"/>
    <w:rsid w:val="006477F8"/>
    <w:rsid w:val="006501E7"/>
    <w:rsid w:val="00652DBE"/>
    <w:rsid w:val="00655429"/>
    <w:rsid w:val="00656688"/>
    <w:rsid w:val="006575F4"/>
    <w:rsid w:val="00657E9A"/>
    <w:rsid w:val="006606E0"/>
    <w:rsid w:val="00660763"/>
    <w:rsid w:val="0066081A"/>
    <w:rsid w:val="006611A8"/>
    <w:rsid w:val="00665BCD"/>
    <w:rsid w:val="00665F8B"/>
    <w:rsid w:val="0067025E"/>
    <w:rsid w:val="00670C93"/>
    <w:rsid w:val="00671C02"/>
    <w:rsid w:val="0068004C"/>
    <w:rsid w:val="00681630"/>
    <w:rsid w:val="006832CF"/>
    <w:rsid w:val="0068500C"/>
    <w:rsid w:val="006866E1"/>
    <w:rsid w:val="00687802"/>
    <w:rsid w:val="0069108C"/>
    <w:rsid w:val="0069354E"/>
    <w:rsid w:val="006961F9"/>
    <w:rsid w:val="00697A60"/>
    <w:rsid w:val="006A0304"/>
    <w:rsid w:val="006A10E3"/>
    <w:rsid w:val="006A174A"/>
    <w:rsid w:val="006A22EB"/>
    <w:rsid w:val="006A3C24"/>
    <w:rsid w:val="006A47F5"/>
    <w:rsid w:val="006B10E8"/>
    <w:rsid w:val="006B11D1"/>
    <w:rsid w:val="006B416D"/>
    <w:rsid w:val="006B41FA"/>
    <w:rsid w:val="006B5C86"/>
    <w:rsid w:val="006C1B7D"/>
    <w:rsid w:val="006C1C1A"/>
    <w:rsid w:val="006C4557"/>
    <w:rsid w:val="006C657E"/>
    <w:rsid w:val="006C6826"/>
    <w:rsid w:val="006D051D"/>
    <w:rsid w:val="006D0B94"/>
    <w:rsid w:val="006D288D"/>
    <w:rsid w:val="006D488F"/>
    <w:rsid w:val="006D50D8"/>
    <w:rsid w:val="006D7F0C"/>
    <w:rsid w:val="006E169E"/>
    <w:rsid w:val="006E263B"/>
    <w:rsid w:val="006E2696"/>
    <w:rsid w:val="006E35B5"/>
    <w:rsid w:val="006E5D96"/>
    <w:rsid w:val="006F0A13"/>
    <w:rsid w:val="006F31B1"/>
    <w:rsid w:val="006F6C3A"/>
    <w:rsid w:val="006F6FE8"/>
    <w:rsid w:val="006F7B7E"/>
    <w:rsid w:val="0070125E"/>
    <w:rsid w:val="00704AF2"/>
    <w:rsid w:val="00704D3B"/>
    <w:rsid w:val="00712A5C"/>
    <w:rsid w:val="00713BE3"/>
    <w:rsid w:val="007142A9"/>
    <w:rsid w:val="00715C6C"/>
    <w:rsid w:val="007217E6"/>
    <w:rsid w:val="00721FF8"/>
    <w:rsid w:val="007226D6"/>
    <w:rsid w:val="00723FC6"/>
    <w:rsid w:val="00724702"/>
    <w:rsid w:val="00727146"/>
    <w:rsid w:val="0072763C"/>
    <w:rsid w:val="0073063A"/>
    <w:rsid w:val="00730933"/>
    <w:rsid w:val="007314B2"/>
    <w:rsid w:val="00733D2E"/>
    <w:rsid w:val="00734081"/>
    <w:rsid w:val="00737446"/>
    <w:rsid w:val="00737CC2"/>
    <w:rsid w:val="00740303"/>
    <w:rsid w:val="00744417"/>
    <w:rsid w:val="00747E73"/>
    <w:rsid w:val="00752C79"/>
    <w:rsid w:val="0075490B"/>
    <w:rsid w:val="00756CB9"/>
    <w:rsid w:val="007578F9"/>
    <w:rsid w:val="00760BA3"/>
    <w:rsid w:val="0076212A"/>
    <w:rsid w:val="00762191"/>
    <w:rsid w:val="0076240E"/>
    <w:rsid w:val="00762EEC"/>
    <w:rsid w:val="007638D1"/>
    <w:rsid w:val="0076431E"/>
    <w:rsid w:val="00767B92"/>
    <w:rsid w:val="007710EF"/>
    <w:rsid w:val="0077529D"/>
    <w:rsid w:val="00780E7F"/>
    <w:rsid w:val="00786498"/>
    <w:rsid w:val="00787662"/>
    <w:rsid w:val="00787A78"/>
    <w:rsid w:val="00791E51"/>
    <w:rsid w:val="007928CF"/>
    <w:rsid w:val="00793594"/>
    <w:rsid w:val="0079507F"/>
    <w:rsid w:val="00795529"/>
    <w:rsid w:val="00795D6A"/>
    <w:rsid w:val="007A0E0D"/>
    <w:rsid w:val="007A1BC3"/>
    <w:rsid w:val="007A23BC"/>
    <w:rsid w:val="007A4C82"/>
    <w:rsid w:val="007A6949"/>
    <w:rsid w:val="007A70F7"/>
    <w:rsid w:val="007A7CB2"/>
    <w:rsid w:val="007B0BD8"/>
    <w:rsid w:val="007B0CE6"/>
    <w:rsid w:val="007B4C0E"/>
    <w:rsid w:val="007B672C"/>
    <w:rsid w:val="007C036C"/>
    <w:rsid w:val="007C0DCB"/>
    <w:rsid w:val="007C0F8C"/>
    <w:rsid w:val="007C12A6"/>
    <w:rsid w:val="007C1B0C"/>
    <w:rsid w:val="007C217B"/>
    <w:rsid w:val="007C5C11"/>
    <w:rsid w:val="007C7114"/>
    <w:rsid w:val="007D022E"/>
    <w:rsid w:val="007D15D3"/>
    <w:rsid w:val="007D2E17"/>
    <w:rsid w:val="007D4899"/>
    <w:rsid w:val="007D6226"/>
    <w:rsid w:val="007D6517"/>
    <w:rsid w:val="007D6B65"/>
    <w:rsid w:val="007D6C4A"/>
    <w:rsid w:val="007D6F9D"/>
    <w:rsid w:val="007D7B69"/>
    <w:rsid w:val="007F6181"/>
    <w:rsid w:val="007F742B"/>
    <w:rsid w:val="00800D3B"/>
    <w:rsid w:val="00801E9D"/>
    <w:rsid w:val="008033FE"/>
    <w:rsid w:val="008069B4"/>
    <w:rsid w:val="008075CA"/>
    <w:rsid w:val="00810EDE"/>
    <w:rsid w:val="00811677"/>
    <w:rsid w:val="00816E62"/>
    <w:rsid w:val="00820780"/>
    <w:rsid w:val="00820ADC"/>
    <w:rsid w:val="00822E40"/>
    <w:rsid w:val="00831F9E"/>
    <w:rsid w:val="008327CB"/>
    <w:rsid w:val="0084009C"/>
    <w:rsid w:val="00840A90"/>
    <w:rsid w:val="008415D3"/>
    <w:rsid w:val="008533C0"/>
    <w:rsid w:val="00855BD5"/>
    <w:rsid w:val="00857533"/>
    <w:rsid w:val="00857969"/>
    <w:rsid w:val="00863E98"/>
    <w:rsid w:val="00866D6C"/>
    <w:rsid w:val="00871DE5"/>
    <w:rsid w:val="00875015"/>
    <w:rsid w:val="00876366"/>
    <w:rsid w:val="008772B1"/>
    <w:rsid w:val="00877567"/>
    <w:rsid w:val="00877DCA"/>
    <w:rsid w:val="008824F0"/>
    <w:rsid w:val="00882E68"/>
    <w:rsid w:val="0088381B"/>
    <w:rsid w:val="00884529"/>
    <w:rsid w:val="0088489B"/>
    <w:rsid w:val="0088501E"/>
    <w:rsid w:val="00885DF9"/>
    <w:rsid w:val="008863AF"/>
    <w:rsid w:val="00887ECC"/>
    <w:rsid w:val="00891652"/>
    <w:rsid w:val="00893016"/>
    <w:rsid w:val="008943A2"/>
    <w:rsid w:val="008960AC"/>
    <w:rsid w:val="00896B1C"/>
    <w:rsid w:val="00896BB9"/>
    <w:rsid w:val="008A4084"/>
    <w:rsid w:val="008A56E9"/>
    <w:rsid w:val="008B0B2A"/>
    <w:rsid w:val="008B4376"/>
    <w:rsid w:val="008B45FC"/>
    <w:rsid w:val="008B60DC"/>
    <w:rsid w:val="008B630A"/>
    <w:rsid w:val="008B6C9F"/>
    <w:rsid w:val="008C0304"/>
    <w:rsid w:val="008C268A"/>
    <w:rsid w:val="008C3B33"/>
    <w:rsid w:val="008C45B4"/>
    <w:rsid w:val="008C7327"/>
    <w:rsid w:val="008D072A"/>
    <w:rsid w:val="008D2727"/>
    <w:rsid w:val="008E00D8"/>
    <w:rsid w:val="008E3489"/>
    <w:rsid w:val="008E675E"/>
    <w:rsid w:val="008F00B3"/>
    <w:rsid w:val="008F06F6"/>
    <w:rsid w:val="008F1552"/>
    <w:rsid w:val="008F347E"/>
    <w:rsid w:val="008F360C"/>
    <w:rsid w:val="008F5634"/>
    <w:rsid w:val="008F751C"/>
    <w:rsid w:val="00902300"/>
    <w:rsid w:val="0090250F"/>
    <w:rsid w:val="009031E9"/>
    <w:rsid w:val="009041CC"/>
    <w:rsid w:val="00914AAE"/>
    <w:rsid w:val="009171B4"/>
    <w:rsid w:val="009175F8"/>
    <w:rsid w:val="00921F6D"/>
    <w:rsid w:val="00922159"/>
    <w:rsid w:val="009227B7"/>
    <w:rsid w:val="00925BF9"/>
    <w:rsid w:val="00927A66"/>
    <w:rsid w:val="00932DAD"/>
    <w:rsid w:val="00934EB7"/>
    <w:rsid w:val="00935909"/>
    <w:rsid w:val="0093725D"/>
    <w:rsid w:val="00940815"/>
    <w:rsid w:val="00941F37"/>
    <w:rsid w:val="00942E4C"/>
    <w:rsid w:val="00955B9E"/>
    <w:rsid w:val="0096008A"/>
    <w:rsid w:val="00961235"/>
    <w:rsid w:val="00961C24"/>
    <w:rsid w:val="00962795"/>
    <w:rsid w:val="00962B13"/>
    <w:rsid w:val="009631E9"/>
    <w:rsid w:val="009673C1"/>
    <w:rsid w:val="0097183F"/>
    <w:rsid w:val="0097564A"/>
    <w:rsid w:val="009758C4"/>
    <w:rsid w:val="009772CB"/>
    <w:rsid w:val="00977C92"/>
    <w:rsid w:val="0098181E"/>
    <w:rsid w:val="00982EE8"/>
    <w:rsid w:val="00983843"/>
    <w:rsid w:val="0098436B"/>
    <w:rsid w:val="00990AFD"/>
    <w:rsid w:val="00992C24"/>
    <w:rsid w:val="00993A7F"/>
    <w:rsid w:val="0099461C"/>
    <w:rsid w:val="00995E8B"/>
    <w:rsid w:val="009A100A"/>
    <w:rsid w:val="009A16E1"/>
    <w:rsid w:val="009A24E5"/>
    <w:rsid w:val="009A2CC6"/>
    <w:rsid w:val="009A562C"/>
    <w:rsid w:val="009A6C2A"/>
    <w:rsid w:val="009B0399"/>
    <w:rsid w:val="009B113B"/>
    <w:rsid w:val="009B1725"/>
    <w:rsid w:val="009B2C43"/>
    <w:rsid w:val="009C04BF"/>
    <w:rsid w:val="009C0BAC"/>
    <w:rsid w:val="009C0F5F"/>
    <w:rsid w:val="009C4B32"/>
    <w:rsid w:val="009C638B"/>
    <w:rsid w:val="009C63DD"/>
    <w:rsid w:val="009C6892"/>
    <w:rsid w:val="009D0C44"/>
    <w:rsid w:val="009D2483"/>
    <w:rsid w:val="009D3775"/>
    <w:rsid w:val="009D444A"/>
    <w:rsid w:val="009D4A04"/>
    <w:rsid w:val="009D6137"/>
    <w:rsid w:val="009D73E1"/>
    <w:rsid w:val="009D74DA"/>
    <w:rsid w:val="009E0EBE"/>
    <w:rsid w:val="009E0F5C"/>
    <w:rsid w:val="009E12E0"/>
    <w:rsid w:val="009E3522"/>
    <w:rsid w:val="009E55F7"/>
    <w:rsid w:val="009E5F2D"/>
    <w:rsid w:val="009F1520"/>
    <w:rsid w:val="009F18D5"/>
    <w:rsid w:val="009F1902"/>
    <w:rsid w:val="009F2848"/>
    <w:rsid w:val="009F2E89"/>
    <w:rsid w:val="009F3494"/>
    <w:rsid w:val="009F4A7E"/>
    <w:rsid w:val="009F4AF8"/>
    <w:rsid w:val="009F4F19"/>
    <w:rsid w:val="009F74C0"/>
    <w:rsid w:val="00A00756"/>
    <w:rsid w:val="00A01F3F"/>
    <w:rsid w:val="00A022E1"/>
    <w:rsid w:val="00A044A0"/>
    <w:rsid w:val="00A109B6"/>
    <w:rsid w:val="00A11999"/>
    <w:rsid w:val="00A13FA1"/>
    <w:rsid w:val="00A15371"/>
    <w:rsid w:val="00A1597B"/>
    <w:rsid w:val="00A22517"/>
    <w:rsid w:val="00A233D4"/>
    <w:rsid w:val="00A30A86"/>
    <w:rsid w:val="00A31165"/>
    <w:rsid w:val="00A3161E"/>
    <w:rsid w:val="00A32534"/>
    <w:rsid w:val="00A32874"/>
    <w:rsid w:val="00A32B1F"/>
    <w:rsid w:val="00A33FDF"/>
    <w:rsid w:val="00A34F4B"/>
    <w:rsid w:val="00A3698E"/>
    <w:rsid w:val="00A375DA"/>
    <w:rsid w:val="00A40868"/>
    <w:rsid w:val="00A41F6B"/>
    <w:rsid w:val="00A435A6"/>
    <w:rsid w:val="00A44C99"/>
    <w:rsid w:val="00A451DA"/>
    <w:rsid w:val="00A45B06"/>
    <w:rsid w:val="00A47FF2"/>
    <w:rsid w:val="00A512C3"/>
    <w:rsid w:val="00A54B7D"/>
    <w:rsid w:val="00A54E24"/>
    <w:rsid w:val="00A55ACA"/>
    <w:rsid w:val="00A6073E"/>
    <w:rsid w:val="00A62696"/>
    <w:rsid w:val="00A63E6B"/>
    <w:rsid w:val="00A642BF"/>
    <w:rsid w:val="00A64ADB"/>
    <w:rsid w:val="00A6591D"/>
    <w:rsid w:val="00A65BB2"/>
    <w:rsid w:val="00A709CB"/>
    <w:rsid w:val="00A71ACA"/>
    <w:rsid w:val="00A7258A"/>
    <w:rsid w:val="00A740F1"/>
    <w:rsid w:val="00A81D30"/>
    <w:rsid w:val="00A81D9E"/>
    <w:rsid w:val="00A8393E"/>
    <w:rsid w:val="00A845D0"/>
    <w:rsid w:val="00A847A3"/>
    <w:rsid w:val="00A86548"/>
    <w:rsid w:val="00A90F47"/>
    <w:rsid w:val="00A95B15"/>
    <w:rsid w:val="00A96AAC"/>
    <w:rsid w:val="00A96E9F"/>
    <w:rsid w:val="00AA06E2"/>
    <w:rsid w:val="00AA1431"/>
    <w:rsid w:val="00AA16C6"/>
    <w:rsid w:val="00AA25A8"/>
    <w:rsid w:val="00AA2BCE"/>
    <w:rsid w:val="00AA3C65"/>
    <w:rsid w:val="00AA3F01"/>
    <w:rsid w:val="00AA482A"/>
    <w:rsid w:val="00AA6391"/>
    <w:rsid w:val="00AA6660"/>
    <w:rsid w:val="00AB0F42"/>
    <w:rsid w:val="00AB2CC7"/>
    <w:rsid w:val="00AB388C"/>
    <w:rsid w:val="00AB44F9"/>
    <w:rsid w:val="00AB4931"/>
    <w:rsid w:val="00AB525B"/>
    <w:rsid w:val="00AC0305"/>
    <w:rsid w:val="00AC2323"/>
    <w:rsid w:val="00AC3AD2"/>
    <w:rsid w:val="00AC3B91"/>
    <w:rsid w:val="00AC4144"/>
    <w:rsid w:val="00AC440F"/>
    <w:rsid w:val="00AC4606"/>
    <w:rsid w:val="00AC5417"/>
    <w:rsid w:val="00AC78D8"/>
    <w:rsid w:val="00AC7A31"/>
    <w:rsid w:val="00AD03B3"/>
    <w:rsid w:val="00AD369A"/>
    <w:rsid w:val="00AE089F"/>
    <w:rsid w:val="00AE0F5F"/>
    <w:rsid w:val="00AE25CC"/>
    <w:rsid w:val="00AE39F4"/>
    <w:rsid w:val="00AE4978"/>
    <w:rsid w:val="00AE55C5"/>
    <w:rsid w:val="00AE77D2"/>
    <w:rsid w:val="00AF19C3"/>
    <w:rsid w:val="00AF1A63"/>
    <w:rsid w:val="00AF4565"/>
    <w:rsid w:val="00AF4B8D"/>
    <w:rsid w:val="00AF4BE8"/>
    <w:rsid w:val="00AF4D38"/>
    <w:rsid w:val="00AF4D92"/>
    <w:rsid w:val="00AF53FB"/>
    <w:rsid w:val="00AF7255"/>
    <w:rsid w:val="00AF74BB"/>
    <w:rsid w:val="00AF7EFB"/>
    <w:rsid w:val="00B015C4"/>
    <w:rsid w:val="00B03A6C"/>
    <w:rsid w:val="00B06DE9"/>
    <w:rsid w:val="00B10EE2"/>
    <w:rsid w:val="00B11B5F"/>
    <w:rsid w:val="00B122BA"/>
    <w:rsid w:val="00B203E9"/>
    <w:rsid w:val="00B2101A"/>
    <w:rsid w:val="00B21247"/>
    <w:rsid w:val="00B21C5C"/>
    <w:rsid w:val="00B23D43"/>
    <w:rsid w:val="00B2581A"/>
    <w:rsid w:val="00B2593B"/>
    <w:rsid w:val="00B32970"/>
    <w:rsid w:val="00B33405"/>
    <w:rsid w:val="00B35A50"/>
    <w:rsid w:val="00B44B73"/>
    <w:rsid w:val="00B461F8"/>
    <w:rsid w:val="00B46555"/>
    <w:rsid w:val="00B50B8F"/>
    <w:rsid w:val="00B50F36"/>
    <w:rsid w:val="00B50F9D"/>
    <w:rsid w:val="00B5276B"/>
    <w:rsid w:val="00B6173F"/>
    <w:rsid w:val="00B64B19"/>
    <w:rsid w:val="00B65178"/>
    <w:rsid w:val="00B67293"/>
    <w:rsid w:val="00B70022"/>
    <w:rsid w:val="00B71B95"/>
    <w:rsid w:val="00B738C8"/>
    <w:rsid w:val="00B768FB"/>
    <w:rsid w:val="00B83C58"/>
    <w:rsid w:val="00B85109"/>
    <w:rsid w:val="00B8657D"/>
    <w:rsid w:val="00B873EC"/>
    <w:rsid w:val="00B87C22"/>
    <w:rsid w:val="00B90A04"/>
    <w:rsid w:val="00B91B67"/>
    <w:rsid w:val="00BA04BA"/>
    <w:rsid w:val="00BA1ABC"/>
    <w:rsid w:val="00BA396F"/>
    <w:rsid w:val="00BA5106"/>
    <w:rsid w:val="00BA7317"/>
    <w:rsid w:val="00BA7EA7"/>
    <w:rsid w:val="00BB0415"/>
    <w:rsid w:val="00BB1F9E"/>
    <w:rsid w:val="00BB35CA"/>
    <w:rsid w:val="00BB39D9"/>
    <w:rsid w:val="00BB4511"/>
    <w:rsid w:val="00BB467E"/>
    <w:rsid w:val="00BB6381"/>
    <w:rsid w:val="00BB6601"/>
    <w:rsid w:val="00BB70D5"/>
    <w:rsid w:val="00BC11CB"/>
    <w:rsid w:val="00BC1A2B"/>
    <w:rsid w:val="00BC40B3"/>
    <w:rsid w:val="00BC5973"/>
    <w:rsid w:val="00BC7C7A"/>
    <w:rsid w:val="00BD0B00"/>
    <w:rsid w:val="00BD2CAE"/>
    <w:rsid w:val="00BD3F12"/>
    <w:rsid w:val="00BD4614"/>
    <w:rsid w:val="00BD727B"/>
    <w:rsid w:val="00BD7756"/>
    <w:rsid w:val="00BE4BE7"/>
    <w:rsid w:val="00BE4BFC"/>
    <w:rsid w:val="00BE6208"/>
    <w:rsid w:val="00BF071F"/>
    <w:rsid w:val="00BF20C3"/>
    <w:rsid w:val="00BF2F66"/>
    <w:rsid w:val="00BF3ED9"/>
    <w:rsid w:val="00BF58CF"/>
    <w:rsid w:val="00BF67E0"/>
    <w:rsid w:val="00C03B6E"/>
    <w:rsid w:val="00C0414D"/>
    <w:rsid w:val="00C06076"/>
    <w:rsid w:val="00C06598"/>
    <w:rsid w:val="00C10174"/>
    <w:rsid w:val="00C10869"/>
    <w:rsid w:val="00C10F61"/>
    <w:rsid w:val="00C11F66"/>
    <w:rsid w:val="00C1279A"/>
    <w:rsid w:val="00C132DA"/>
    <w:rsid w:val="00C13695"/>
    <w:rsid w:val="00C13B3B"/>
    <w:rsid w:val="00C147AF"/>
    <w:rsid w:val="00C15D21"/>
    <w:rsid w:val="00C17E02"/>
    <w:rsid w:val="00C24959"/>
    <w:rsid w:val="00C27840"/>
    <w:rsid w:val="00C27A0E"/>
    <w:rsid w:val="00C31422"/>
    <w:rsid w:val="00C31800"/>
    <w:rsid w:val="00C31C28"/>
    <w:rsid w:val="00C32C9B"/>
    <w:rsid w:val="00C331FC"/>
    <w:rsid w:val="00C33B6E"/>
    <w:rsid w:val="00C36BDA"/>
    <w:rsid w:val="00C37BE9"/>
    <w:rsid w:val="00C412CC"/>
    <w:rsid w:val="00C41C60"/>
    <w:rsid w:val="00C41FF8"/>
    <w:rsid w:val="00C45845"/>
    <w:rsid w:val="00C46599"/>
    <w:rsid w:val="00C47136"/>
    <w:rsid w:val="00C522A5"/>
    <w:rsid w:val="00C52F93"/>
    <w:rsid w:val="00C53444"/>
    <w:rsid w:val="00C5423C"/>
    <w:rsid w:val="00C55061"/>
    <w:rsid w:val="00C55C71"/>
    <w:rsid w:val="00C562BE"/>
    <w:rsid w:val="00C60740"/>
    <w:rsid w:val="00C64735"/>
    <w:rsid w:val="00C6581F"/>
    <w:rsid w:val="00C65ED4"/>
    <w:rsid w:val="00C72552"/>
    <w:rsid w:val="00C735F7"/>
    <w:rsid w:val="00C744C3"/>
    <w:rsid w:val="00C80973"/>
    <w:rsid w:val="00C81E42"/>
    <w:rsid w:val="00C821F7"/>
    <w:rsid w:val="00C82EFA"/>
    <w:rsid w:val="00C84E6C"/>
    <w:rsid w:val="00C87486"/>
    <w:rsid w:val="00C919A4"/>
    <w:rsid w:val="00C92C2B"/>
    <w:rsid w:val="00C92E80"/>
    <w:rsid w:val="00C96942"/>
    <w:rsid w:val="00CA1B05"/>
    <w:rsid w:val="00CA1CD6"/>
    <w:rsid w:val="00CA29E0"/>
    <w:rsid w:val="00CA3577"/>
    <w:rsid w:val="00CA3645"/>
    <w:rsid w:val="00CA4AC6"/>
    <w:rsid w:val="00CA4C41"/>
    <w:rsid w:val="00CA68C2"/>
    <w:rsid w:val="00CB3107"/>
    <w:rsid w:val="00CB4D08"/>
    <w:rsid w:val="00CB51FE"/>
    <w:rsid w:val="00CB5CA3"/>
    <w:rsid w:val="00CB7AFD"/>
    <w:rsid w:val="00CC039C"/>
    <w:rsid w:val="00CC2A0F"/>
    <w:rsid w:val="00CC2AC5"/>
    <w:rsid w:val="00CC4DAF"/>
    <w:rsid w:val="00CC66D1"/>
    <w:rsid w:val="00CC6CCE"/>
    <w:rsid w:val="00CD0AF1"/>
    <w:rsid w:val="00CD0B33"/>
    <w:rsid w:val="00CD0C8A"/>
    <w:rsid w:val="00CD17ED"/>
    <w:rsid w:val="00CD3242"/>
    <w:rsid w:val="00CD410D"/>
    <w:rsid w:val="00CD52B7"/>
    <w:rsid w:val="00CD7130"/>
    <w:rsid w:val="00CD7377"/>
    <w:rsid w:val="00CE0E96"/>
    <w:rsid w:val="00CE5858"/>
    <w:rsid w:val="00CE7065"/>
    <w:rsid w:val="00CF2898"/>
    <w:rsid w:val="00CF41CF"/>
    <w:rsid w:val="00CF452B"/>
    <w:rsid w:val="00CF6882"/>
    <w:rsid w:val="00CF74BC"/>
    <w:rsid w:val="00D019EE"/>
    <w:rsid w:val="00D0350C"/>
    <w:rsid w:val="00D04336"/>
    <w:rsid w:val="00D04F7F"/>
    <w:rsid w:val="00D05EF9"/>
    <w:rsid w:val="00D06D57"/>
    <w:rsid w:val="00D121D3"/>
    <w:rsid w:val="00D15686"/>
    <w:rsid w:val="00D16CD8"/>
    <w:rsid w:val="00D20395"/>
    <w:rsid w:val="00D210B8"/>
    <w:rsid w:val="00D2282F"/>
    <w:rsid w:val="00D23255"/>
    <w:rsid w:val="00D23A1D"/>
    <w:rsid w:val="00D26351"/>
    <w:rsid w:val="00D30044"/>
    <w:rsid w:val="00D32CA8"/>
    <w:rsid w:val="00D34E83"/>
    <w:rsid w:val="00D42017"/>
    <w:rsid w:val="00D42DC9"/>
    <w:rsid w:val="00D430A1"/>
    <w:rsid w:val="00D43767"/>
    <w:rsid w:val="00D4551A"/>
    <w:rsid w:val="00D45FA4"/>
    <w:rsid w:val="00D47A5F"/>
    <w:rsid w:val="00D501E8"/>
    <w:rsid w:val="00D50818"/>
    <w:rsid w:val="00D57865"/>
    <w:rsid w:val="00D60504"/>
    <w:rsid w:val="00D61F0E"/>
    <w:rsid w:val="00D62298"/>
    <w:rsid w:val="00D626DC"/>
    <w:rsid w:val="00D65AB4"/>
    <w:rsid w:val="00D6761E"/>
    <w:rsid w:val="00D71B21"/>
    <w:rsid w:val="00D71F9A"/>
    <w:rsid w:val="00D73F93"/>
    <w:rsid w:val="00D77358"/>
    <w:rsid w:val="00D84764"/>
    <w:rsid w:val="00D90D50"/>
    <w:rsid w:val="00D915F1"/>
    <w:rsid w:val="00D9265E"/>
    <w:rsid w:val="00D9774E"/>
    <w:rsid w:val="00D97A83"/>
    <w:rsid w:val="00DA1FA9"/>
    <w:rsid w:val="00DA2E85"/>
    <w:rsid w:val="00DA3478"/>
    <w:rsid w:val="00DA4AF1"/>
    <w:rsid w:val="00DA54C6"/>
    <w:rsid w:val="00DB16DC"/>
    <w:rsid w:val="00DB34A6"/>
    <w:rsid w:val="00DC01B6"/>
    <w:rsid w:val="00DC121B"/>
    <w:rsid w:val="00DC1F43"/>
    <w:rsid w:val="00DC366F"/>
    <w:rsid w:val="00DC4018"/>
    <w:rsid w:val="00DC44B1"/>
    <w:rsid w:val="00DC554C"/>
    <w:rsid w:val="00DC692B"/>
    <w:rsid w:val="00DC7B0B"/>
    <w:rsid w:val="00DC7E30"/>
    <w:rsid w:val="00DD00A5"/>
    <w:rsid w:val="00DD1CDA"/>
    <w:rsid w:val="00DD2320"/>
    <w:rsid w:val="00DD6232"/>
    <w:rsid w:val="00DD7C85"/>
    <w:rsid w:val="00DE143B"/>
    <w:rsid w:val="00DE42EC"/>
    <w:rsid w:val="00DE5D9E"/>
    <w:rsid w:val="00DE6157"/>
    <w:rsid w:val="00DE794B"/>
    <w:rsid w:val="00DF02E1"/>
    <w:rsid w:val="00DF16D7"/>
    <w:rsid w:val="00DF3C80"/>
    <w:rsid w:val="00DF4DAD"/>
    <w:rsid w:val="00DF549E"/>
    <w:rsid w:val="00DF773C"/>
    <w:rsid w:val="00DF776D"/>
    <w:rsid w:val="00E00BFB"/>
    <w:rsid w:val="00E015E1"/>
    <w:rsid w:val="00E02097"/>
    <w:rsid w:val="00E031ED"/>
    <w:rsid w:val="00E135E1"/>
    <w:rsid w:val="00E1489D"/>
    <w:rsid w:val="00E15F00"/>
    <w:rsid w:val="00E1613B"/>
    <w:rsid w:val="00E20322"/>
    <w:rsid w:val="00E22D53"/>
    <w:rsid w:val="00E2309F"/>
    <w:rsid w:val="00E23A30"/>
    <w:rsid w:val="00E26AB1"/>
    <w:rsid w:val="00E343D7"/>
    <w:rsid w:val="00E37222"/>
    <w:rsid w:val="00E41581"/>
    <w:rsid w:val="00E50598"/>
    <w:rsid w:val="00E50619"/>
    <w:rsid w:val="00E5762C"/>
    <w:rsid w:val="00E6179F"/>
    <w:rsid w:val="00E61E0F"/>
    <w:rsid w:val="00E62BA5"/>
    <w:rsid w:val="00E63DFB"/>
    <w:rsid w:val="00E63E84"/>
    <w:rsid w:val="00E64D4E"/>
    <w:rsid w:val="00E65747"/>
    <w:rsid w:val="00E66B5A"/>
    <w:rsid w:val="00E6735B"/>
    <w:rsid w:val="00E70FB9"/>
    <w:rsid w:val="00E72FBC"/>
    <w:rsid w:val="00E7535E"/>
    <w:rsid w:val="00E76F90"/>
    <w:rsid w:val="00E77711"/>
    <w:rsid w:val="00E817A6"/>
    <w:rsid w:val="00E81835"/>
    <w:rsid w:val="00E826CD"/>
    <w:rsid w:val="00E84459"/>
    <w:rsid w:val="00E870A7"/>
    <w:rsid w:val="00E8734A"/>
    <w:rsid w:val="00E87D6D"/>
    <w:rsid w:val="00E9263E"/>
    <w:rsid w:val="00E92958"/>
    <w:rsid w:val="00E93DED"/>
    <w:rsid w:val="00E95D41"/>
    <w:rsid w:val="00E96F7A"/>
    <w:rsid w:val="00EA030C"/>
    <w:rsid w:val="00EA3A5E"/>
    <w:rsid w:val="00EA6324"/>
    <w:rsid w:val="00EB19F5"/>
    <w:rsid w:val="00EB6252"/>
    <w:rsid w:val="00EB6359"/>
    <w:rsid w:val="00EB6D67"/>
    <w:rsid w:val="00EC17F5"/>
    <w:rsid w:val="00EC3B15"/>
    <w:rsid w:val="00EC5A77"/>
    <w:rsid w:val="00EC73BF"/>
    <w:rsid w:val="00ED005E"/>
    <w:rsid w:val="00ED11B2"/>
    <w:rsid w:val="00ED1431"/>
    <w:rsid w:val="00ED3F54"/>
    <w:rsid w:val="00EE00F7"/>
    <w:rsid w:val="00EE38FD"/>
    <w:rsid w:val="00EE5694"/>
    <w:rsid w:val="00EE6168"/>
    <w:rsid w:val="00EE66EC"/>
    <w:rsid w:val="00EF5902"/>
    <w:rsid w:val="00EF6AD5"/>
    <w:rsid w:val="00EF70C1"/>
    <w:rsid w:val="00F005DE"/>
    <w:rsid w:val="00F00C79"/>
    <w:rsid w:val="00F00CD1"/>
    <w:rsid w:val="00F02382"/>
    <w:rsid w:val="00F033A8"/>
    <w:rsid w:val="00F120A1"/>
    <w:rsid w:val="00F12F3D"/>
    <w:rsid w:val="00F15F05"/>
    <w:rsid w:val="00F176AD"/>
    <w:rsid w:val="00F207BF"/>
    <w:rsid w:val="00F21D0E"/>
    <w:rsid w:val="00F21D39"/>
    <w:rsid w:val="00F223AE"/>
    <w:rsid w:val="00F2275E"/>
    <w:rsid w:val="00F25AFD"/>
    <w:rsid w:val="00F26BE7"/>
    <w:rsid w:val="00F27B85"/>
    <w:rsid w:val="00F30C16"/>
    <w:rsid w:val="00F31421"/>
    <w:rsid w:val="00F32CB6"/>
    <w:rsid w:val="00F33806"/>
    <w:rsid w:val="00F3390D"/>
    <w:rsid w:val="00F34661"/>
    <w:rsid w:val="00F34A30"/>
    <w:rsid w:val="00F34C63"/>
    <w:rsid w:val="00F41F6B"/>
    <w:rsid w:val="00F43D7C"/>
    <w:rsid w:val="00F449E7"/>
    <w:rsid w:val="00F45BCC"/>
    <w:rsid w:val="00F46274"/>
    <w:rsid w:val="00F46533"/>
    <w:rsid w:val="00F516F7"/>
    <w:rsid w:val="00F525ED"/>
    <w:rsid w:val="00F55E95"/>
    <w:rsid w:val="00F569F8"/>
    <w:rsid w:val="00F60476"/>
    <w:rsid w:val="00F62C83"/>
    <w:rsid w:val="00F658D5"/>
    <w:rsid w:val="00F72821"/>
    <w:rsid w:val="00F73917"/>
    <w:rsid w:val="00F73998"/>
    <w:rsid w:val="00F73BFE"/>
    <w:rsid w:val="00F74917"/>
    <w:rsid w:val="00F759D9"/>
    <w:rsid w:val="00F75AD3"/>
    <w:rsid w:val="00F80644"/>
    <w:rsid w:val="00F80F92"/>
    <w:rsid w:val="00F8102D"/>
    <w:rsid w:val="00F81B3B"/>
    <w:rsid w:val="00F84509"/>
    <w:rsid w:val="00F847EB"/>
    <w:rsid w:val="00F858A1"/>
    <w:rsid w:val="00F862A4"/>
    <w:rsid w:val="00F86AD8"/>
    <w:rsid w:val="00F86ED8"/>
    <w:rsid w:val="00F87DD4"/>
    <w:rsid w:val="00F934D5"/>
    <w:rsid w:val="00F93822"/>
    <w:rsid w:val="00F94190"/>
    <w:rsid w:val="00F94DB1"/>
    <w:rsid w:val="00F95899"/>
    <w:rsid w:val="00F95F50"/>
    <w:rsid w:val="00F96D88"/>
    <w:rsid w:val="00FA0894"/>
    <w:rsid w:val="00FA3FC8"/>
    <w:rsid w:val="00FA49CA"/>
    <w:rsid w:val="00FA6581"/>
    <w:rsid w:val="00FA79BE"/>
    <w:rsid w:val="00FB14CE"/>
    <w:rsid w:val="00FB28DF"/>
    <w:rsid w:val="00FB3C26"/>
    <w:rsid w:val="00FB5ABD"/>
    <w:rsid w:val="00FB7BB1"/>
    <w:rsid w:val="00FC2F75"/>
    <w:rsid w:val="00FC3651"/>
    <w:rsid w:val="00FD24D5"/>
    <w:rsid w:val="00FD4722"/>
    <w:rsid w:val="00FD56F7"/>
    <w:rsid w:val="00FD5A68"/>
    <w:rsid w:val="00FD628E"/>
    <w:rsid w:val="00FE11B2"/>
    <w:rsid w:val="00FE4C0C"/>
    <w:rsid w:val="00FE4F06"/>
    <w:rsid w:val="00FE548B"/>
    <w:rsid w:val="00FE631F"/>
    <w:rsid w:val="00FE6535"/>
    <w:rsid w:val="00FE6C30"/>
    <w:rsid w:val="00FF0885"/>
    <w:rsid w:val="00FF32EE"/>
    <w:rsid w:val="00FF57F9"/>
    <w:rsid w:val="00FF6B43"/>
    <w:rsid w:val="00FF6E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ersonName"/>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3074" fillcolor="white">
      <v:fill color="whit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left="1080"/>
    </w:pPr>
    <w:rPr>
      <w:rFonts w:ascii="Arial" w:hAnsi="Arial"/>
      <w:spacing w:val="-5"/>
    </w:rPr>
  </w:style>
  <w:style w:type="paragraph" w:styleId="Heading1">
    <w:name w:val="heading 1"/>
    <w:basedOn w:val="HeadingBase"/>
    <w:next w:val="BodyText"/>
    <w:qFormat/>
    <w:pPr>
      <w:pBdr>
        <w:top w:val="single" w:sz="48" w:space="3" w:color="FFFFFF"/>
        <w:left w:val="single" w:sz="6" w:space="3" w:color="FFFFFF"/>
        <w:bottom w:val="single" w:sz="6" w:space="3" w:color="FFFFFF"/>
      </w:pBdr>
      <w:shd w:val="solid" w:color="auto" w:fill="auto"/>
      <w:spacing w:before="0" w:after="240" w:line="240" w:lineRule="atLeast"/>
      <w:ind w:left="120"/>
      <w:outlineLvl w:val="0"/>
    </w:pPr>
    <w:rPr>
      <w:rFonts w:ascii="Arial Black" w:hAnsi="Arial Black"/>
      <w:color w:val="FFFFFF"/>
      <w:spacing w:val="-10"/>
      <w:kern w:val="20"/>
      <w:sz w:val="24"/>
    </w:rPr>
  </w:style>
  <w:style w:type="paragraph" w:styleId="Heading2">
    <w:name w:val="heading 2"/>
    <w:basedOn w:val="HeadingBase"/>
    <w:next w:val="BodyText"/>
    <w:qFormat/>
    <w:pPr>
      <w:spacing w:before="0" w:after="240" w:line="240" w:lineRule="atLeast"/>
      <w:ind w:left="0"/>
      <w:outlineLvl w:val="1"/>
    </w:pPr>
    <w:rPr>
      <w:rFonts w:ascii="Arial Black" w:hAnsi="Arial Black"/>
      <w:spacing w:val="-15"/>
    </w:rPr>
  </w:style>
  <w:style w:type="paragraph" w:styleId="Heading3">
    <w:name w:val="heading 3"/>
    <w:basedOn w:val="HeadingBase"/>
    <w:next w:val="BodyText"/>
    <w:qFormat/>
    <w:pPr>
      <w:spacing w:before="0" w:after="240" w:line="240" w:lineRule="atLeast"/>
      <w:outlineLvl w:val="2"/>
    </w:pPr>
    <w:rPr>
      <w:rFonts w:ascii="Arial Black" w:hAnsi="Arial Black"/>
      <w:spacing w:val="-10"/>
      <w:sz w:val="20"/>
    </w:rPr>
  </w:style>
  <w:style w:type="paragraph" w:styleId="Heading4">
    <w:name w:val="heading 4"/>
    <w:basedOn w:val="HeadingBase"/>
    <w:next w:val="BodyText"/>
    <w:qFormat/>
    <w:pPr>
      <w:spacing w:before="0" w:after="240" w:line="240" w:lineRule="atLeast"/>
      <w:outlineLvl w:val="3"/>
    </w:pPr>
  </w:style>
  <w:style w:type="paragraph" w:styleId="Heading5">
    <w:name w:val="heading 5"/>
    <w:basedOn w:val="HeadingBase"/>
    <w:next w:val="BodyText"/>
    <w:qFormat/>
    <w:pPr>
      <w:spacing w:before="0" w:line="240" w:lineRule="atLeast"/>
      <w:ind w:left="1440"/>
      <w:outlineLvl w:val="4"/>
    </w:pPr>
    <w:rPr>
      <w:sz w:val="20"/>
    </w:rPr>
  </w:style>
  <w:style w:type="paragraph" w:styleId="Heading6">
    <w:name w:val="heading 6"/>
    <w:basedOn w:val="HeadingBase"/>
    <w:next w:val="BodyText"/>
    <w:qFormat/>
    <w:pPr>
      <w:ind w:left="1440"/>
      <w:outlineLvl w:val="5"/>
    </w:pPr>
    <w:rPr>
      <w:i/>
      <w:sz w:val="20"/>
    </w:rPr>
  </w:style>
  <w:style w:type="paragraph" w:styleId="Heading7">
    <w:name w:val="heading 7"/>
    <w:basedOn w:val="HeadingBase"/>
    <w:next w:val="BodyText"/>
    <w:qFormat/>
    <w:pPr>
      <w:outlineLvl w:val="6"/>
    </w:pPr>
    <w:rPr>
      <w:sz w:val="20"/>
    </w:rPr>
  </w:style>
  <w:style w:type="paragraph" w:styleId="Heading8">
    <w:name w:val="heading 8"/>
    <w:basedOn w:val="HeadingBase"/>
    <w:next w:val="BodyText"/>
    <w:qFormat/>
    <w:pPr>
      <w:outlineLvl w:val="7"/>
    </w:pPr>
    <w:rPr>
      <w:i/>
      <w:sz w:val="18"/>
    </w:rPr>
  </w:style>
  <w:style w:type="paragraph" w:styleId="Heading9">
    <w:name w:val="heading 9"/>
    <w:basedOn w:val="HeadingBase"/>
    <w:next w:val="BodyText"/>
    <w:qFormat/>
    <w:pPr>
      <w:outlineLvl w:val="8"/>
    </w:pPr>
    <w:rPr>
      <w:sz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HeadingBase">
    <w:name w:val="Heading Base"/>
    <w:basedOn w:val="Normal"/>
    <w:next w:val="BodyText"/>
    <w:pPr>
      <w:keepNext/>
      <w:keepLines/>
      <w:spacing w:before="140" w:line="220" w:lineRule="atLeast"/>
    </w:pPr>
    <w:rPr>
      <w:spacing w:val="-4"/>
      <w:kern w:val="28"/>
      <w:sz w:val="22"/>
    </w:rPr>
  </w:style>
  <w:style w:type="paragraph" w:styleId="BodyText">
    <w:name w:val="Body Text"/>
    <w:basedOn w:val="Normal"/>
    <w:pPr>
      <w:spacing w:after="240" w:line="240" w:lineRule="atLeast"/>
      <w:jc w:val="both"/>
    </w:pPr>
  </w:style>
  <w:style w:type="paragraph" w:customStyle="1" w:styleId="BlockQuotation">
    <w:name w:val="Block Quotation"/>
    <w:basedOn w:val="Normal"/>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Indent">
    <w:name w:val="Body Text Indent"/>
    <w:basedOn w:val="BodyText"/>
    <w:pPr>
      <w:ind w:left="1440"/>
    </w:pPr>
  </w:style>
  <w:style w:type="paragraph" w:customStyle="1" w:styleId="BodyTextKeep">
    <w:name w:val="Body Text Keep"/>
    <w:basedOn w:val="BodyText"/>
    <w:pPr>
      <w:keepNext/>
    </w:pPr>
  </w:style>
  <w:style w:type="paragraph" w:customStyle="1" w:styleId="Picture">
    <w:name w:val="Picture"/>
    <w:basedOn w:val="Normal"/>
    <w:next w:val="Caption"/>
    <w:pPr>
      <w:keepNext/>
    </w:pPr>
  </w:style>
  <w:style w:type="paragraph" w:styleId="Caption">
    <w:name w:val="caption"/>
    <w:basedOn w:val="Picture"/>
    <w:next w:val="BodyText"/>
    <w:qFormat/>
    <w:pPr>
      <w:spacing w:before="60" w:after="240" w:line="220" w:lineRule="atLeast"/>
      <w:ind w:left="1920" w:hanging="120"/>
    </w:pPr>
    <w:rPr>
      <w:rFonts w:ascii="Arial Narrow" w:hAnsi="Arial Narrow"/>
      <w:spacing w:val="0"/>
      <w:sz w:val="18"/>
    </w:rPr>
  </w:style>
  <w:style w:type="paragraph" w:customStyle="1" w:styleId="PartLabel">
    <w:name w:val="Part Label"/>
    <w:basedOn w:val="Normal"/>
    <w:pPr>
      <w:shd w:val="solid" w:color="auto" w:fill="auto"/>
      <w:spacing w:line="360" w:lineRule="exact"/>
      <w:ind w:left="0"/>
      <w:jc w:val="center"/>
    </w:pPr>
    <w:rPr>
      <w:color w:val="FFFFFF"/>
      <w:spacing w:val="-16"/>
      <w:sz w:val="26"/>
    </w:rPr>
  </w:style>
  <w:style w:type="paragraph" w:customStyle="1" w:styleId="PartTitle">
    <w:name w:val="Part Title"/>
    <w:basedOn w:val="Normal"/>
    <w:pPr>
      <w:shd w:val="solid" w:color="auto" w:fill="auto"/>
      <w:spacing w:line="660" w:lineRule="exact"/>
      <w:ind w:left="0"/>
      <w:jc w:val="center"/>
    </w:pPr>
    <w:rPr>
      <w:rFonts w:ascii="Arial Black" w:hAnsi="Arial Black"/>
      <w:color w:val="FFFFFF"/>
      <w:spacing w:val="-40"/>
      <w:sz w:val="84"/>
    </w:rPr>
  </w:style>
  <w:style w:type="paragraph" w:styleId="Title">
    <w:name w:val="Title"/>
    <w:basedOn w:val="HeadingBase"/>
    <w:next w:val="Subtitle"/>
    <w:qFormat/>
    <w:pPr>
      <w:pBdr>
        <w:top w:val="single" w:sz="6" w:space="16" w:color="auto"/>
      </w:pBdr>
      <w:spacing w:before="220" w:after="60" w:line="320" w:lineRule="atLeast"/>
      <w:ind w:left="0"/>
    </w:pPr>
    <w:rPr>
      <w:rFonts w:ascii="Arial Black" w:hAnsi="Arial Black"/>
      <w:spacing w:val="-30"/>
      <w:sz w:val="40"/>
    </w:rPr>
  </w:style>
  <w:style w:type="paragraph" w:styleId="Subtitle">
    <w:name w:val="Subtitle"/>
    <w:basedOn w:val="Title"/>
    <w:next w:val="BodyText"/>
    <w:qFormat/>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style>
  <w:style w:type="paragraph" w:customStyle="1" w:styleId="CompanyName">
    <w:name w:val="Company Name"/>
    <w:basedOn w:val="Normal"/>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Pr>
      <w:rFonts w:ascii="Arial" w:hAnsi="Arial"/>
      <w:sz w:val="16"/>
    </w:rPr>
  </w:style>
  <w:style w:type="paragraph" w:customStyle="1" w:styleId="FootnoteBase">
    <w:name w:val="Footnote Base"/>
    <w:basedOn w:val="Normal"/>
    <w:pPr>
      <w:keepLines/>
      <w:spacing w:line="200" w:lineRule="atLeast"/>
    </w:pPr>
    <w:rPr>
      <w:sz w:val="16"/>
    </w:rPr>
  </w:style>
  <w:style w:type="paragraph" w:styleId="CommentText">
    <w:name w:val="annotation text"/>
    <w:basedOn w:val="FootnoteBase"/>
    <w:semiHidden/>
  </w:style>
  <w:style w:type="paragraph" w:customStyle="1" w:styleId="TableText">
    <w:name w:val="Table Text"/>
    <w:basedOn w:val="Normal"/>
    <w:pPr>
      <w:spacing w:before="60"/>
      <w:ind w:left="0"/>
    </w:pPr>
    <w:rPr>
      <w:sz w:val="16"/>
    </w:rPr>
  </w:style>
  <w:style w:type="paragraph" w:customStyle="1" w:styleId="TitleCover">
    <w:name w:val="Title Cover"/>
    <w:basedOn w:val="HeadingBase"/>
    <w:next w:val="Normal"/>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style>
  <w:style w:type="character" w:styleId="Emphasis">
    <w:name w:val="Emphasis"/>
    <w:qFormat/>
    <w:rPr>
      <w:rFonts w:ascii="Arial Black" w:hAnsi="Arial Black"/>
      <w:spacing w:val="-4"/>
      <w:sz w:val="18"/>
    </w:rPr>
  </w:style>
  <w:style w:type="character" w:styleId="EndnoteReference">
    <w:name w:val="endnote reference"/>
    <w:semiHidden/>
    <w:rPr>
      <w:vertAlign w:val="superscript"/>
    </w:rPr>
  </w:style>
  <w:style w:type="paragraph" w:styleId="EndnoteText">
    <w:name w:val="endnote text"/>
    <w:basedOn w:val="FootnoteBase"/>
    <w:semiHidden/>
  </w:style>
  <w:style w:type="paragraph" w:customStyle="1" w:styleId="HeaderBase">
    <w:name w:val="Header Base"/>
    <w:basedOn w:val="Normal"/>
    <w:pPr>
      <w:keepLines/>
      <w:tabs>
        <w:tab w:val="center" w:pos="4320"/>
        <w:tab w:val="right" w:pos="8640"/>
      </w:tabs>
      <w:spacing w:line="190" w:lineRule="atLeast"/>
    </w:pPr>
    <w:rPr>
      <w:caps/>
      <w:sz w:val="15"/>
    </w:rPr>
  </w:style>
  <w:style w:type="paragraph" w:styleId="Footer">
    <w:name w:val="footer"/>
    <w:basedOn w:val="HeaderBase"/>
  </w:style>
  <w:style w:type="paragraph" w:customStyle="1" w:styleId="FooterEven">
    <w:name w:val="Footer Even"/>
    <w:basedOn w:val="Footer"/>
    <w:pPr>
      <w:pBdr>
        <w:top w:val="single" w:sz="6" w:space="2" w:color="auto"/>
      </w:pBdr>
      <w:spacing w:before="600"/>
    </w:pPr>
  </w:style>
  <w:style w:type="paragraph" w:customStyle="1" w:styleId="FooterFirst">
    <w:name w:val="Footer First"/>
    <w:basedOn w:val="Footer"/>
    <w:pPr>
      <w:pBdr>
        <w:top w:val="single" w:sz="6" w:space="2" w:color="auto"/>
      </w:pBdr>
      <w:spacing w:before="600"/>
    </w:pPr>
  </w:style>
  <w:style w:type="paragraph" w:customStyle="1" w:styleId="FooterOdd">
    <w:name w:val="Footer Odd"/>
    <w:basedOn w:val="Footer"/>
    <w:pPr>
      <w:pBdr>
        <w:top w:val="single" w:sz="6" w:space="2" w:color="auto"/>
      </w:pBdr>
      <w:spacing w:before="600"/>
    </w:pPr>
  </w:style>
  <w:style w:type="character" w:styleId="FootnoteReference">
    <w:name w:val="footnote reference"/>
    <w:semiHidden/>
    <w:rPr>
      <w:vertAlign w:val="superscript"/>
    </w:rPr>
  </w:style>
  <w:style w:type="paragraph" w:styleId="FootnoteText">
    <w:name w:val="footnote text"/>
    <w:basedOn w:val="FootnoteBase"/>
    <w:semiHidden/>
  </w:style>
  <w:style w:type="paragraph" w:styleId="Header">
    <w:name w:val="header"/>
    <w:basedOn w:val="HeaderBase"/>
  </w:style>
  <w:style w:type="paragraph" w:customStyle="1" w:styleId="HeaderEven">
    <w:name w:val="Header Even"/>
    <w:basedOn w:val="Header"/>
    <w:pPr>
      <w:pBdr>
        <w:bottom w:val="single" w:sz="6" w:space="1" w:color="auto"/>
      </w:pBdr>
      <w:spacing w:after="600"/>
    </w:pPr>
  </w:style>
  <w:style w:type="paragraph" w:customStyle="1" w:styleId="HeaderFirst">
    <w:name w:val="Header First"/>
    <w:basedOn w:val="Header"/>
    <w:pPr>
      <w:pBdr>
        <w:top w:val="single" w:sz="6" w:space="2" w:color="auto"/>
      </w:pBdr>
      <w:jc w:val="right"/>
    </w:pPr>
  </w:style>
  <w:style w:type="paragraph" w:customStyle="1" w:styleId="HeaderOdd">
    <w:name w:val="Header Odd"/>
    <w:basedOn w:val="Header"/>
    <w:pPr>
      <w:pBdr>
        <w:bottom w:val="single" w:sz="6" w:space="1" w:color="auto"/>
      </w:pBdr>
      <w:spacing w:after="600"/>
    </w:pPr>
  </w:style>
  <w:style w:type="paragraph" w:customStyle="1" w:styleId="IndexBase">
    <w:name w:val="Index Base"/>
    <w:basedOn w:val="Normal"/>
    <w:pPr>
      <w:spacing w:line="240" w:lineRule="atLeast"/>
      <w:ind w:left="360" w:hanging="360"/>
    </w:pPr>
    <w:rPr>
      <w:sz w:val="18"/>
    </w:rPr>
  </w:style>
  <w:style w:type="paragraph" w:styleId="Index1">
    <w:name w:val="index 1"/>
    <w:basedOn w:val="IndexBase"/>
    <w:autoRedefine/>
    <w:semiHidden/>
  </w:style>
  <w:style w:type="paragraph" w:styleId="Index2">
    <w:name w:val="index 2"/>
    <w:basedOn w:val="IndexBase"/>
    <w:autoRedefine/>
    <w:semiHidden/>
    <w:pPr>
      <w:spacing w:line="240" w:lineRule="auto"/>
      <w:ind w:left="720"/>
    </w:pPr>
  </w:style>
  <w:style w:type="paragraph" w:styleId="Index3">
    <w:name w:val="index 3"/>
    <w:basedOn w:val="IndexBase"/>
    <w:autoRedefine/>
    <w:semiHidden/>
    <w:pPr>
      <w:spacing w:line="240" w:lineRule="auto"/>
      <w:ind w:left="1080"/>
    </w:pPr>
  </w:style>
  <w:style w:type="paragraph" w:styleId="Index4">
    <w:name w:val="index 4"/>
    <w:basedOn w:val="IndexBase"/>
    <w:autoRedefine/>
    <w:semiHidden/>
    <w:pPr>
      <w:spacing w:line="240" w:lineRule="auto"/>
      <w:ind w:left="1440"/>
    </w:pPr>
  </w:style>
  <w:style w:type="paragraph" w:styleId="Index5">
    <w:name w:val="index 5"/>
    <w:basedOn w:val="IndexBase"/>
    <w:autoRedefine/>
    <w:semiHidden/>
    <w:pPr>
      <w:spacing w:line="240" w:lineRule="auto"/>
      <w:ind w:left="1800"/>
    </w:pPr>
  </w:style>
  <w:style w:type="paragraph" w:styleId="IndexHeading">
    <w:name w:val="index heading"/>
    <w:basedOn w:val="HeadingBase"/>
    <w:next w:val="Index1"/>
    <w:semiHidden/>
    <w:pPr>
      <w:keepLines w:val="0"/>
      <w:spacing w:before="0" w:line="480" w:lineRule="atLeast"/>
      <w:ind w:left="0"/>
    </w:pPr>
    <w:rPr>
      <w:rFonts w:ascii="Arial Black" w:hAnsi="Arial Black"/>
      <w:spacing w:val="-5"/>
      <w:kern w:val="0"/>
      <w:sz w:val="24"/>
    </w:rPr>
  </w:style>
  <w:style w:type="character" w:customStyle="1" w:styleId="Lead-inEmphasis">
    <w:name w:val="Lead-in Emphasis"/>
    <w:rPr>
      <w:rFonts w:ascii="Arial Black" w:hAnsi="Arial Black"/>
      <w:spacing w:val="-4"/>
      <w:sz w:val="18"/>
    </w:rPr>
  </w:style>
  <w:style w:type="character" w:styleId="LineNumber">
    <w:name w:val="line number"/>
    <w:rPr>
      <w:sz w:val="18"/>
    </w:rPr>
  </w:style>
  <w:style w:type="paragraph" w:styleId="List">
    <w:name w:val="List"/>
    <w:basedOn w:val="BodyText"/>
    <w:pPr>
      <w:ind w:left="1440" w:hanging="360"/>
    </w:pPr>
  </w:style>
  <w:style w:type="paragraph" w:styleId="List2">
    <w:name w:val="List 2"/>
    <w:basedOn w:val="List"/>
    <w:pPr>
      <w:ind w:left="1800"/>
    </w:pPr>
  </w:style>
  <w:style w:type="paragraph" w:styleId="List3">
    <w:name w:val="List 3"/>
    <w:basedOn w:val="List"/>
    <w:pPr>
      <w:ind w:left="2160"/>
    </w:pPr>
  </w:style>
  <w:style w:type="paragraph" w:styleId="List4">
    <w:name w:val="List 4"/>
    <w:basedOn w:val="List"/>
    <w:pPr>
      <w:ind w:left="2520"/>
    </w:pPr>
  </w:style>
  <w:style w:type="paragraph" w:styleId="List5">
    <w:name w:val="List 5"/>
    <w:basedOn w:val="List"/>
    <w:pPr>
      <w:ind w:left="2880"/>
    </w:pPr>
  </w:style>
  <w:style w:type="paragraph" w:styleId="ListBullet">
    <w:name w:val="List Bullet"/>
    <w:basedOn w:val="List"/>
    <w:pPr>
      <w:numPr>
        <w:numId w:val="1"/>
      </w:numPr>
      <w:tabs>
        <w:tab w:val="clear" w:pos="1440"/>
      </w:tabs>
    </w:pPr>
  </w:style>
  <w:style w:type="paragraph" w:styleId="ListBullet2">
    <w:name w:val="List Bullet 2"/>
    <w:basedOn w:val="ListBullet"/>
    <w:autoRedefine/>
    <w:pPr>
      <w:ind w:left="1800"/>
    </w:pPr>
  </w:style>
  <w:style w:type="paragraph" w:styleId="ListBullet3">
    <w:name w:val="List Bullet 3"/>
    <w:basedOn w:val="ListBullet"/>
    <w:autoRedefine/>
    <w:pPr>
      <w:ind w:left="2160"/>
    </w:pPr>
  </w:style>
  <w:style w:type="paragraph" w:styleId="ListBullet4">
    <w:name w:val="List Bullet 4"/>
    <w:basedOn w:val="ListBullet"/>
    <w:autoRedefine/>
    <w:pPr>
      <w:ind w:left="2520"/>
    </w:pPr>
  </w:style>
  <w:style w:type="paragraph" w:styleId="ListBullet5">
    <w:name w:val="List Bullet 5"/>
    <w:basedOn w:val="ListBullet"/>
    <w:autoRedefine/>
    <w:pPr>
      <w:ind w:left="2880"/>
    </w:pPr>
  </w:style>
  <w:style w:type="paragraph" w:styleId="ListContinue">
    <w:name w:val="List Continue"/>
    <w:basedOn w:val="List"/>
    <w:pPr>
      <w:ind w:firstLine="0"/>
    </w:pPr>
  </w:style>
  <w:style w:type="paragraph" w:styleId="ListContinue2">
    <w:name w:val="List Continue 2"/>
    <w:basedOn w:val="ListContinue"/>
    <w:pPr>
      <w:ind w:left="2160"/>
    </w:pPr>
  </w:style>
  <w:style w:type="paragraph" w:styleId="ListContinue3">
    <w:name w:val="List Continue 3"/>
    <w:basedOn w:val="ListContinue"/>
    <w:pPr>
      <w:ind w:left="2520"/>
    </w:pPr>
  </w:style>
  <w:style w:type="paragraph" w:styleId="ListContinue4">
    <w:name w:val="List Continue 4"/>
    <w:basedOn w:val="ListContinue"/>
    <w:pPr>
      <w:ind w:left="2880"/>
    </w:pPr>
  </w:style>
  <w:style w:type="paragraph" w:styleId="ListContinue5">
    <w:name w:val="List Continue 5"/>
    <w:basedOn w:val="ListContinue"/>
    <w:pPr>
      <w:ind w:left="3240"/>
    </w:pPr>
  </w:style>
  <w:style w:type="paragraph" w:styleId="ListNumber">
    <w:name w:val="List Number"/>
    <w:basedOn w:val="List"/>
    <w:pPr>
      <w:numPr>
        <w:numId w:val="2"/>
      </w:numPr>
    </w:pPr>
  </w:style>
  <w:style w:type="paragraph" w:styleId="ListNumber2">
    <w:name w:val="List Number 2"/>
    <w:basedOn w:val="ListNumber"/>
    <w:pPr>
      <w:ind w:left="1800"/>
    </w:pPr>
  </w:style>
  <w:style w:type="paragraph" w:styleId="ListNumber3">
    <w:name w:val="List Number 3"/>
    <w:basedOn w:val="ListNumber"/>
    <w:pPr>
      <w:ind w:left="2160"/>
    </w:pPr>
  </w:style>
  <w:style w:type="paragraph" w:styleId="ListNumber4">
    <w:name w:val="List Number 4"/>
    <w:basedOn w:val="ListNumber"/>
    <w:pPr>
      <w:ind w:left="2520"/>
    </w:pPr>
  </w:style>
  <w:style w:type="paragraph" w:styleId="ListNumber5">
    <w:name w:val="List Number 5"/>
    <w:basedOn w:val="ListNumber"/>
    <w:pPr>
      <w:ind w:left="2880"/>
    </w:pPr>
  </w:style>
  <w:style w:type="paragraph" w:customStyle="1" w:styleId="TableHeader">
    <w:name w:val="Table Header"/>
    <w:basedOn w:val="Normal"/>
    <w:pPr>
      <w:spacing w:before="60"/>
      <w:ind w:left="0"/>
      <w:jc w:val="center"/>
    </w:pPr>
    <w:rPr>
      <w:rFonts w:ascii="Arial Black" w:hAnsi="Arial Black"/>
      <w:sz w:val="16"/>
    </w:rPr>
  </w:style>
  <w:style w:type="paragraph" w:styleId="MessageHeader">
    <w:name w:val="Message Header"/>
    <w:basedOn w:val="BodyText"/>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pPr>
      <w:ind w:left="1440"/>
    </w:pPr>
  </w:style>
  <w:style w:type="character" w:styleId="PageNumber">
    <w:name w:val="page number"/>
    <w:rPr>
      <w:rFonts w:ascii="Arial Black" w:hAnsi="Arial Black"/>
      <w:spacing w:val="-10"/>
      <w:sz w:val="18"/>
    </w:rPr>
  </w:style>
  <w:style w:type="paragraph" w:customStyle="1" w:styleId="PartSubtitle">
    <w:name w:val="Part Subtitle"/>
    <w:basedOn w:val="Normal"/>
    <w:next w:val="BodyText"/>
    <w:pPr>
      <w:keepNext/>
      <w:spacing w:before="360" w:after="120"/>
    </w:pPr>
    <w:rPr>
      <w:i/>
      <w:kern w:val="28"/>
      <w:sz w:val="26"/>
    </w:rPr>
  </w:style>
  <w:style w:type="paragraph" w:customStyle="1" w:styleId="ReturnAddress">
    <w:name w:val="Return Address"/>
    <w:basedOn w:val="Normal"/>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style>
  <w:style w:type="paragraph" w:customStyle="1" w:styleId="SectionLabel">
    <w:name w:val="Section Label"/>
    <w:basedOn w:val="HeadingBase"/>
    <w:next w:val="BodyText"/>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Pr>
      <w:i/>
      <w:spacing w:val="-6"/>
      <w:sz w:val="24"/>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Pr>
      <w:b/>
      <w:vertAlign w:val="superscript"/>
    </w:rPr>
  </w:style>
  <w:style w:type="paragraph" w:styleId="TableofAuthorities">
    <w:name w:val="table of authorities"/>
    <w:basedOn w:val="Normal"/>
    <w:semiHidden/>
    <w:pPr>
      <w:tabs>
        <w:tab w:val="right" w:leader="dot" w:pos="7560"/>
      </w:tabs>
      <w:ind w:left="1440" w:hanging="360"/>
    </w:pPr>
  </w:style>
  <w:style w:type="paragraph" w:customStyle="1" w:styleId="TOCBase">
    <w:name w:val="TOC Base"/>
    <w:basedOn w:val="Normal"/>
    <w:pPr>
      <w:tabs>
        <w:tab w:val="right" w:leader="dot" w:pos="6480"/>
      </w:tabs>
      <w:spacing w:after="240" w:line="240" w:lineRule="atLeast"/>
      <w:ind w:left="0"/>
    </w:pPr>
  </w:style>
  <w:style w:type="paragraph" w:styleId="TableofFigures">
    <w:name w:val="table of figures"/>
    <w:basedOn w:val="TOCBase"/>
    <w:semiHidden/>
    <w:pPr>
      <w:ind w:left="1440" w:hanging="360"/>
    </w:pPr>
  </w:style>
  <w:style w:type="paragraph" w:styleId="TOAHeading">
    <w:name w:val="toa heading"/>
    <w:basedOn w:val="Normal"/>
    <w:next w:val="TableofAuthorities"/>
    <w:semiHidden/>
    <w:pPr>
      <w:keepNext/>
      <w:spacing w:line="480" w:lineRule="atLeast"/>
    </w:pPr>
    <w:rPr>
      <w:rFonts w:ascii="Arial Black" w:hAnsi="Arial Black"/>
      <w:b/>
      <w:spacing w:val="-10"/>
      <w:kern w:val="28"/>
    </w:rPr>
  </w:style>
  <w:style w:type="paragraph" w:styleId="TOC1">
    <w:name w:val="toc 1"/>
    <w:basedOn w:val="TOCBase"/>
    <w:autoRedefine/>
    <w:semiHidden/>
    <w:rsid w:val="002111EB"/>
    <w:pPr>
      <w:tabs>
        <w:tab w:val="clear" w:pos="6480"/>
        <w:tab w:val="right" w:leader="dot" w:pos="7371"/>
      </w:tabs>
    </w:pPr>
    <w:rPr>
      <w:spacing w:val="-4"/>
    </w:rPr>
  </w:style>
  <w:style w:type="paragraph" w:styleId="TOC2">
    <w:name w:val="toc 2"/>
    <w:basedOn w:val="TOCBase"/>
    <w:autoRedefine/>
    <w:semiHidden/>
    <w:pPr>
      <w:ind w:left="360"/>
    </w:pPr>
  </w:style>
  <w:style w:type="paragraph" w:styleId="TOC3">
    <w:name w:val="toc 3"/>
    <w:basedOn w:val="TOCBase"/>
    <w:autoRedefine/>
    <w:semiHidden/>
    <w:pPr>
      <w:ind w:left="360"/>
    </w:pPr>
  </w:style>
  <w:style w:type="paragraph" w:styleId="TOC4">
    <w:name w:val="toc 4"/>
    <w:basedOn w:val="TOCBase"/>
    <w:autoRedefine/>
    <w:semiHidden/>
    <w:pPr>
      <w:ind w:left="360"/>
    </w:pPr>
  </w:style>
  <w:style w:type="paragraph" w:styleId="TOC5">
    <w:name w:val="toc 5"/>
    <w:basedOn w:val="TOCBase"/>
    <w:autoRedefine/>
    <w:semiHidden/>
    <w:pPr>
      <w:ind w:left="360"/>
    </w:pPr>
  </w:style>
  <w:style w:type="character" w:styleId="Hyperlink">
    <w:name w:val="Hyperlink"/>
    <w:basedOn w:val="DefaultParagraphFont"/>
    <w:rPr>
      <w:color w:val="0000FF"/>
      <w:u w:val="single"/>
    </w:rPr>
  </w:style>
  <w:style w:type="paragraph" w:styleId="NormalWeb">
    <w:name w:val="Normal (Web)"/>
    <w:basedOn w:val="Normal"/>
    <w:uiPriority w:val="99"/>
    <w:pPr>
      <w:spacing w:before="100" w:beforeAutospacing="1" w:after="100" w:afterAutospacing="1"/>
      <w:ind w:left="0"/>
    </w:pPr>
    <w:rPr>
      <w:rFonts w:ascii="Times New Roman" w:hAnsi="Times New Roman"/>
      <w:spacing w:val="0"/>
      <w:sz w:val="24"/>
      <w:szCs w:val="24"/>
      <w:lang w:eastAsia="en-GB"/>
    </w:r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Indent2">
    <w:name w:val="Body Text Indent 2"/>
    <w:basedOn w:val="Normal"/>
    <w:rPr>
      <w:rFonts w:cs="Arial"/>
      <w:color w:val="000000"/>
    </w:r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TMLCite">
    <w:name w:val="HTML Cite"/>
    <w:basedOn w:val="DefaultParagraphFont"/>
    <w:rPr>
      <w:i/>
      <w:i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rPr>
      <w:rFonts w:ascii="Courier New" w:hAnsi="Courier New" w:cs="Courier New"/>
      <w:spacing w:val="0"/>
      <w:lang w:eastAsia="en-GB"/>
    </w:rPr>
  </w:style>
  <w:style w:type="table" w:styleId="TableGrid1">
    <w:name w:val="Table Grid 1"/>
    <w:basedOn w:val="TableNormal"/>
    <w:rsid w:val="00AE0F5F"/>
    <w:pPr>
      <w:ind w:left="108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
    <w:name w:val="Table Grid"/>
    <w:basedOn w:val="TableNormal"/>
    <w:rsid w:val="009C6892"/>
    <w:pPr>
      <w:ind w:left="10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link w:val="DefaultChar"/>
    <w:rsid w:val="00787A78"/>
    <w:pPr>
      <w:autoSpaceDE w:val="0"/>
      <w:autoSpaceDN w:val="0"/>
      <w:adjustRightInd w:val="0"/>
    </w:pPr>
    <w:rPr>
      <w:rFonts w:ascii="Verdana" w:hAnsi="Verdana" w:cs="Verdana"/>
      <w:color w:val="000000"/>
      <w:sz w:val="22"/>
      <w:szCs w:val="24"/>
    </w:rPr>
  </w:style>
  <w:style w:type="character" w:customStyle="1" w:styleId="A6">
    <w:name w:val="A6"/>
    <w:rsid w:val="00787A78"/>
    <w:rPr>
      <w:rFonts w:cs="Verdana"/>
      <w:b/>
      <w:bCs/>
      <w:color w:val="000000"/>
      <w:sz w:val="36"/>
      <w:szCs w:val="36"/>
    </w:rPr>
  </w:style>
  <w:style w:type="paragraph" w:customStyle="1" w:styleId="Pa4">
    <w:name w:val="Pa4"/>
    <w:basedOn w:val="Default"/>
    <w:next w:val="Default"/>
    <w:rsid w:val="00787A78"/>
    <w:pPr>
      <w:spacing w:before="100" w:after="100" w:line="200" w:lineRule="atLeast"/>
    </w:pPr>
    <w:rPr>
      <w:rFonts w:cs="Times New Roman"/>
      <w:color w:val="auto"/>
    </w:rPr>
  </w:style>
  <w:style w:type="paragraph" w:customStyle="1" w:styleId="Pa6">
    <w:name w:val="Pa6"/>
    <w:basedOn w:val="Default"/>
    <w:next w:val="Default"/>
    <w:rsid w:val="00787A78"/>
    <w:pPr>
      <w:spacing w:before="120" w:after="100" w:line="200" w:lineRule="atLeast"/>
    </w:pPr>
    <w:rPr>
      <w:rFonts w:cs="Times New Roman"/>
      <w:color w:val="auto"/>
    </w:rPr>
  </w:style>
  <w:style w:type="character" w:customStyle="1" w:styleId="DefaultChar">
    <w:name w:val="Default Char"/>
    <w:basedOn w:val="DefaultParagraphFont"/>
    <w:link w:val="Default"/>
    <w:rsid w:val="00787A78"/>
    <w:rPr>
      <w:rFonts w:ascii="Verdana" w:hAnsi="Verdana" w:cs="Verdana"/>
      <w:color w:val="000000"/>
      <w:sz w:val="22"/>
      <w:szCs w:val="24"/>
      <w:lang w:val="en-US" w:eastAsia="en-US" w:bidi="ar-SA"/>
    </w:rPr>
  </w:style>
  <w:style w:type="paragraph" w:styleId="BalloonText">
    <w:name w:val="Balloon Text"/>
    <w:basedOn w:val="Normal"/>
    <w:semiHidden/>
    <w:rsid w:val="008069B4"/>
    <w:rPr>
      <w:rFonts w:ascii="Tahoma" w:hAnsi="Tahoma" w:cs="Tahoma"/>
      <w:sz w:val="16"/>
      <w:szCs w:val="16"/>
    </w:rPr>
  </w:style>
  <w:style w:type="paragraph" w:customStyle="1" w:styleId="msolistparagraph0">
    <w:name w:val="msolistparagraph"/>
    <w:basedOn w:val="Normal"/>
    <w:rsid w:val="002073D5"/>
    <w:pPr>
      <w:spacing w:after="200" w:line="276" w:lineRule="auto"/>
      <w:ind w:left="720"/>
    </w:pPr>
    <w:rPr>
      <w:rFonts w:ascii="Calibri" w:hAnsi="Calibri"/>
      <w:spacing w:val="0"/>
      <w:sz w:val="22"/>
      <w:szCs w:val="22"/>
    </w:rPr>
  </w:style>
  <w:style w:type="character" w:customStyle="1" w:styleId="prlatesttext">
    <w:name w:val="prlatesttext"/>
    <w:basedOn w:val="DefaultParagraphFont"/>
    <w:rsid w:val="002073D5"/>
  </w:style>
  <w:style w:type="character" w:customStyle="1" w:styleId="DefaultCharChar">
    <w:name w:val="Default Char Char"/>
    <w:basedOn w:val="DefaultParagraphFont"/>
    <w:rsid w:val="004766B9"/>
    <w:rPr>
      <w:rFonts w:ascii="Verdana" w:hAnsi="Verdana" w:cs="Verdana"/>
      <w:color w:val="000000"/>
      <w:sz w:val="22"/>
      <w:szCs w:val="24"/>
      <w:lang w:val="en-US" w:eastAsia="en-US" w:bidi="ar-SA"/>
    </w:rPr>
  </w:style>
</w:styles>
</file>

<file path=word/webSettings.xml><?xml version="1.0" encoding="utf-8"?>
<w:webSettings xmlns:r="http://schemas.openxmlformats.org/officeDocument/2006/relationships" xmlns:w="http://schemas.openxmlformats.org/wordprocessingml/2006/main">
  <w:divs>
    <w:div w:id="600800203">
      <w:bodyDiv w:val="1"/>
      <w:marLeft w:val="0"/>
      <w:marRight w:val="0"/>
      <w:marTop w:val="0"/>
      <w:marBottom w:val="0"/>
      <w:divBdr>
        <w:top w:val="none" w:sz="0" w:space="0" w:color="auto"/>
        <w:left w:val="none" w:sz="0" w:space="0" w:color="auto"/>
        <w:bottom w:val="none" w:sz="0" w:space="0" w:color="auto"/>
        <w:right w:val="none" w:sz="0" w:space="0" w:color="auto"/>
      </w:divBdr>
    </w:div>
    <w:div w:id="822622094">
      <w:bodyDiv w:val="1"/>
      <w:marLeft w:val="0"/>
      <w:marRight w:val="0"/>
      <w:marTop w:val="0"/>
      <w:marBottom w:val="0"/>
      <w:divBdr>
        <w:top w:val="none" w:sz="0" w:space="0" w:color="auto"/>
        <w:left w:val="none" w:sz="0" w:space="0" w:color="auto"/>
        <w:bottom w:val="none" w:sz="0" w:space="0" w:color="auto"/>
        <w:right w:val="none" w:sz="0" w:space="0" w:color="auto"/>
      </w:divBdr>
      <w:divsChild>
        <w:div w:id="1900508496">
          <w:marLeft w:val="0"/>
          <w:marRight w:val="0"/>
          <w:marTop w:val="0"/>
          <w:marBottom w:val="0"/>
          <w:divBdr>
            <w:top w:val="none" w:sz="0" w:space="0" w:color="auto"/>
            <w:left w:val="none" w:sz="0" w:space="0" w:color="auto"/>
            <w:bottom w:val="none" w:sz="0" w:space="0" w:color="auto"/>
            <w:right w:val="none" w:sz="0" w:space="0" w:color="auto"/>
          </w:divBdr>
          <w:divsChild>
            <w:div w:id="31538174">
              <w:marLeft w:val="0"/>
              <w:marRight w:val="0"/>
              <w:marTop w:val="0"/>
              <w:marBottom w:val="0"/>
              <w:divBdr>
                <w:top w:val="none" w:sz="0" w:space="0" w:color="auto"/>
                <w:left w:val="none" w:sz="0" w:space="0" w:color="auto"/>
                <w:bottom w:val="none" w:sz="0" w:space="0" w:color="auto"/>
                <w:right w:val="none" w:sz="0" w:space="0" w:color="auto"/>
              </w:divBdr>
            </w:div>
            <w:div w:id="125007283">
              <w:marLeft w:val="0"/>
              <w:marRight w:val="0"/>
              <w:marTop w:val="0"/>
              <w:marBottom w:val="0"/>
              <w:divBdr>
                <w:top w:val="none" w:sz="0" w:space="0" w:color="auto"/>
                <w:left w:val="none" w:sz="0" w:space="0" w:color="auto"/>
                <w:bottom w:val="none" w:sz="0" w:space="0" w:color="auto"/>
                <w:right w:val="none" w:sz="0" w:space="0" w:color="auto"/>
              </w:divBdr>
            </w:div>
            <w:div w:id="205290265">
              <w:marLeft w:val="0"/>
              <w:marRight w:val="0"/>
              <w:marTop w:val="0"/>
              <w:marBottom w:val="0"/>
              <w:divBdr>
                <w:top w:val="none" w:sz="0" w:space="0" w:color="auto"/>
                <w:left w:val="none" w:sz="0" w:space="0" w:color="auto"/>
                <w:bottom w:val="none" w:sz="0" w:space="0" w:color="auto"/>
                <w:right w:val="none" w:sz="0" w:space="0" w:color="auto"/>
              </w:divBdr>
            </w:div>
            <w:div w:id="235745087">
              <w:marLeft w:val="0"/>
              <w:marRight w:val="0"/>
              <w:marTop w:val="0"/>
              <w:marBottom w:val="0"/>
              <w:divBdr>
                <w:top w:val="none" w:sz="0" w:space="0" w:color="auto"/>
                <w:left w:val="none" w:sz="0" w:space="0" w:color="auto"/>
                <w:bottom w:val="none" w:sz="0" w:space="0" w:color="auto"/>
                <w:right w:val="none" w:sz="0" w:space="0" w:color="auto"/>
              </w:divBdr>
            </w:div>
            <w:div w:id="350910551">
              <w:marLeft w:val="0"/>
              <w:marRight w:val="0"/>
              <w:marTop w:val="0"/>
              <w:marBottom w:val="0"/>
              <w:divBdr>
                <w:top w:val="none" w:sz="0" w:space="0" w:color="auto"/>
                <w:left w:val="none" w:sz="0" w:space="0" w:color="auto"/>
                <w:bottom w:val="none" w:sz="0" w:space="0" w:color="auto"/>
                <w:right w:val="none" w:sz="0" w:space="0" w:color="auto"/>
              </w:divBdr>
            </w:div>
            <w:div w:id="443118111">
              <w:marLeft w:val="0"/>
              <w:marRight w:val="0"/>
              <w:marTop w:val="0"/>
              <w:marBottom w:val="0"/>
              <w:divBdr>
                <w:top w:val="none" w:sz="0" w:space="0" w:color="auto"/>
                <w:left w:val="none" w:sz="0" w:space="0" w:color="auto"/>
                <w:bottom w:val="none" w:sz="0" w:space="0" w:color="auto"/>
                <w:right w:val="none" w:sz="0" w:space="0" w:color="auto"/>
              </w:divBdr>
            </w:div>
            <w:div w:id="478113030">
              <w:marLeft w:val="0"/>
              <w:marRight w:val="0"/>
              <w:marTop w:val="0"/>
              <w:marBottom w:val="0"/>
              <w:divBdr>
                <w:top w:val="none" w:sz="0" w:space="0" w:color="auto"/>
                <w:left w:val="none" w:sz="0" w:space="0" w:color="auto"/>
                <w:bottom w:val="none" w:sz="0" w:space="0" w:color="auto"/>
                <w:right w:val="none" w:sz="0" w:space="0" w:color="auto"/>
              </w:divBdr>
            </w:div>
            <w:div w:id="576289472">
              <w:marLeft w:val="0"/>
              <w:marRight w:val="0"/>
              <w:marTop w:val="0"/>
              <w:marBottom w:val="0"/>
              <w:divBdr>
                <w:top w:val="none" w:sz="0" w:space="0" w:color="auto"/>
                <w:left w:val="none" w:sz="0" w:space="0" w:color="auto"/>
                <w:bottom w:val="none" w:sz="0" w:space="0" w:color="auto"/>
                <w:right w:val="none" w:sz="0" w:space="0" w:color="auto"/>
              </w:divBdr>
            </w:div>
            <w:div w:id="643973158">
              <w:marLeft w:val="0"/>
              <w:marRight w:val="0"/>
              <w:marTop w:val="0"/>
              <w:marBottom w:val="0"/>
              <w:divBdr>
                <w:top w:val="none" w:sz="0" w:space="0" w:color="auto"/>
                <w:left w:val="none" w:sz="0" w:space="0" w:color="auto"/>
                <w:bottom w:val="none" w:sz="0" w:space="0" w:color="auto"/>
                <w:right w:val="none" w:sz="0" w:space="0" w:color="auto"/>
              </w:divBdr>
            </w:div>
            <w:div w:id="882595596">
              <w:marLeft w:val="0"/>
              <w:marRight w:val="0"/>
              <w:marTop w:val="0"/>
              <w:marBottom w:val="0"/>
              <w:divBdr>
                <w:top w:val="none" w:sz="0" w:space="0" w:color="auto"/>
                <w:left w:val="none" w:sz="0" w:space="0" w:color="auto"/>
                <w:bottom w:val="none" w:sz="0" w:space="0" w:color="auto"/>
                <w:right w:val="none" w:sz="0" w:space="0" w:color="auto"/>
              </w:divBdr>
            </w:div>
            <w:div w:id="1090005492">
              <w:marLeft w:val="0"/>
              <w:marRight w:val="0"/>
              <w:marTop w:val="0"/>
              <w:marBottom w:val="0"/>
              <w:divBdr>
                <w:top w:val="none" w:sz="0" w:space="0" w:color="auto"/>
                <w:left w:val="none" w:sz="0" w:space="0" w:color="auto"/>
                <w:bottom w:val="none" w:sz="0" w:space="0" w:color="auto"/>
                <w:right w:val="none" w:sz="0" w:space="0" w:color="auto"/>
              </w:divBdr>
            </w:div>
            <w:div w:id="1127046550">
              <w:marLeft w:val="0"/>
              <w:marRight w:val="0"/>
              <w:marTop w:val="0"/>
              <w:marBottom w:val="0"/>
              <w:divBdr>
                <w:top w:val="none" w:sz="0" w:space="0" w:color="auto"/>
                <w:left w:val="none" w:sz="0" w:space="0" w:color="auto"/>
                <w:bottom w:val="none" w:sz="0" w:space="0" w:color="auto"/>
                <w:right w:val="none" w:sz="0" w:space="0" w:color="auto"/>
              </w:divBdr>
            </w:div>
            <w:div w:id="1155335900">
              <w:marLeft w:val="0"/>
              <w:marRight w:val="0"/>
              <w:marTop w:val="0"/>
              <w:marBottom w:val="0"/>
              <w:divBdr>
                <w:top w:val="none" w:sz="0" w:space="0" w:color="auto"/>
                <w:left w:val="none" w:sz="0" w:space="0" w:color="auto"/>
                <w:bottom w:val="none" w:sz="0" w:space="0" w:color="auto"/>
                <w:right w:val="none" w:sz="0" w:space="0" w:color="auto"/>
              </w:divBdr>
            </w:div>
            <w:div w:id="1362515043">
              <w:marLeft w:val="0"/>
              <w:marRight w:val="0"/>
              <w:marTop w:val="0"/>
              <w:marBottom w:val="0"/>
              <w:divBdr>
                <w:top w:val="none" w:sz="0" w:space="0" w:color="auto"/>
                <w:left w:val="none" w:sz="0" w:space="0" w:color="auto"/>
                <w:bottom w:val="none" w:sz="0" w:space="0" w:color="auto"/>
                <w:right w:val="none" w:sz="0" w:space="0" w:color="auto"/>
              </w:divBdr>
            </w:div>
            <w:div w:id="1548831296">
              <w:marLeft w:val="0"/>
              <w:marRight w:val="0"/>
              <w:marTop w:val="0"/>
              <w:marBottom w:val="0"/>
              <w:divBdr>
                <w:top w:val="none" w:sz="0" w:space="0" w:color="auto"/>
                <w:left w:val="none" w:sz="0" w:space="0" w:color="auto"/>
                <w:bottom w:val="none" w:sz="0" w:space="0" w:color="auto"/>
                <w:right w:val="none" w:sz="0" w:space="0" w:color="auto"/>
              </w:divBdr>
            </w:div>
            <w:div w:id="1729837062">
              <w:marLeft w:val="0"/>
              <w:marRight w:val="0"/>
              <w:marTop w:val="0"/>
              <w:marBottom w:val="0"/>
              <w:divBdr>
                <w:top w:val="none" w:sz="0" w:space="0" w:color="auto"/>
                <w:left w:val="none" w:sz="0" w:space="0" w:color="auto"/>
                <w:bottom w:val="none" w:sz="0" w:space="0" w:color="auto"/>
                <w:right w:val="none" w:sz="0" w:space="0" w:color="auto"/>
              </w:divBdr>
            </w:div>
            <w:div w:id="20978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73409">
      <w:bodyDiv w:val="1"/>
      <w:marLeft w:val="0"/>
      <w:marRight w:val="0"/>
      <w:marTop w:val="0"/>
      <w:marBottom w:val="0"/>
      <w:divBdr>
        <w:top w:val="none" w:sz="0" w:space="0" w:color="auto"/>
        <w:left w:val="none" w:sz="0" w:space="0" w:color="auto"/>
        <w:bottom w:val="none" w:sz="0" w:space="0" w:color="auto"/>
        <w:right w:val="none" w:sz="0" w:space="0" w:color="auto"/>
      </w:divBdr>
      <w:divsChild>
        <w:div w:id="560212813">
          <w:marLeft w:val="0"/>
          <w:marRight w:val="0"/>
          <w:marTop w:val="0"/>
          <w:marBottom w:val="0"/>
          <w:divBdr>
            <w:top w:val="none" w:sz="0" w:space="0" w:color="auto"/>
            <w:left w:val="none" w:sz="0" w:space="0" w:color="auto"/>
            <w:bottom w:val="none" w:sz="0" w:space="0" w:color="auto"/>
            <w:right w:val="none" w:sz="0" w:space="0" w:color="auto"/>
          </w:divBdr>
          <w:divsChild>
            <w:div w:id="61802886">
              <w:marLeft w:val="0"/>
              <w:marRight w:val="0"/>
              <w:marTop w:val="0"/>
              <w:marBottom w:val="0"/>
              <w:divBdr>
                <w:top w:val="none" w:sz="0" w:space="0" w:color="auto"/>
                <w:left w:val="none" w:sz="0" w:space="0" w:color="auto"/>
                <w:bottom w:val="none" w:sz="0" w:space="0" w:color="auto"/>
                <w:right w:val="none" w:sz="0" w:space="0" w:color="auto"/>
              </w:divBdr>
            </w:div>
            <w:div w:id="107706912">
              <w:marLeft w:val="0"/>
              <w:marRight w:val="0"/>
              <w:marTop w:val="0"/>
              <w:marBottom w:val="0"/>
              <w:divBdr>
                <w:top w:val="none" w:sz="0" w:space="0" w:color="auto"/>
                <w:left w:val="none" w:sz="0" w:space="0" w:color="auto"/>
                <w:bottom w:val="none" w:sz="0" w:space="0" w:color="auto"/>
                <w:right w:val="none" w:sz="0" w:space="0" w:color="auto"/>
              </w:divBdr>
            </w:div>
            <w:div w:id="204680740">
              <w:marLeft w:val="0"/>
              <w:marRight w:val="0"/>
              <w:marTop w:val="0"/>
              <w:marBottom w:val="0"/>
              <w:divBdr>
                <w:top w:val="none" w:sz="0" w:space="0" w:color="auto"/>
                <w:left w:val="none" w:sz="0" w:space="0" w:color="auto"/>
                <w:bottom w:val="none" w:sz="0" w:space="0" w:color="auto"/>
                <w:right w:val="none" w:sz="0" w:space="0" w:color="auto"/>
              </w:divBdr>
            </w:div>
            <w:div w:id="368142251">
              <w:marLeft w:val="0"/>
              <w:marRight w:val="0"/>
              <w:marTop w:val="0"/>
              <w:marBottom w:val="0"/>
              <w:divBdr>
                <w:top w:val="none" w:sz="0" w:space="0" w:color="auto"/>
                <w:left w:val="none" w:sz="0" w:space="0" w:color="auto"/>
                <w:bottom w:val="none" w:sz="0" w:space="0" w:color="auto"/>
                <w:right w:val="none" w:sz="0" w:space="0" w:color="auto"/>
              </w:divBdr>
            </w:div>
            <w:div w:id="488139308">
              <w:marLeft w:val="0"/>
              <w:marRight w:val="0"/>
              <w:marTop w:val="0"/>
              <w:marBottom w:val="0"/>
              <w:divBdr>
                <w:top w:val="none" w:sz="0" w:space="0" w:color="auto"/>
                <w:left w:val="none" w:sz="0" w:space="0" w:color="auto"/>
                <w:bottom w:val="none" w:sz="0" w:space="0" w:color="auto"/>
                <w:right w:val="none" w:sz="0" w:space="0" w:color="auto"/>
              </w:divBdr>
            </w:div>
            <w:div w:id="667832136">
              <w:marLeft w:val="0"/>
              <w:marRight w:val="0"/>
              <w:marTop w:val="0"/>
              <w:marBottom w:val="0"/>
              <w:divBdr>
                <w:top w:val="none" w:sz="0" w:space="0" w:color="auto"/>
                <w:left w:val="none" w:sz="0" w:space="0" w:color="auto"/>
                <w:bottom w:val="none" w:sz="0" w:space="0" w:color="auto"/>
                <w:right w:val="none" w:sz="0" w:space="0" w:color="auto"/>
              </w:divBdr>
            </w:div>
            <w:div w:id="826094502">
              <w:marLeft w:val="0"/>
              <w:marRight w:val="0"/>
              <w:marTop w:val="0"/>
              <w:marBottom w:val="0"/>
              <w:divBdr>
                <w:top w:val="none" w:sz="0" w:space="0" w:color="auto"/>
                <w:left w:val="none" w:sz="0" w:space="0" w:color="auto"/>
                <w:bottom w:val="none" w:sz="0" w:space="0" w:color="auto"/>
                <w:right w:val="none" w:sz="0" w:space="0" w:color="auto"/>
              </w:divBdr>
            </w:div>
            <w:div w:id="955136904">
              <w:marLeft w:val="0"/>
              <w:marRight w:val="0"/>
              <w:marTop w:val="0"/>
              <w:marBottom w:val="0"/>
              <w:divBdr>
                <w:top w:val="none" w:sz="0" w:space="0" w:color="auto"/>
                <w:left w:val="none" w:sz="0" w:space="0" w:color="auto"/>
                <w:bottom w:val="none" w:sz="0" w:space="0" w:color="auto"/>
                <w:right w:val="none" w:sz="0" w:space="0" w:color="auto"/>
              </w:divBdr>
            </w:div>
            <w:div w:id="1224832318">
              <w:marLeft w:val="0"/>
              <w:marRight w:val="0"/>
              <w:marTop w:val="0"/>
              <w:marBottom w:val="0"/>
              <w:divBdr>
                <w:top w:val="none" w:sz="0" w:space="0" w:color="auto"/>
                <w:left w:val="none" w:sz="0" w:space="0" w:color="auto"/>
                <w:bottom w:val="none" w:sz="0" w:space="0" w:color="auto"/>
                <w:right w:val="none" w:sz="0" w:space="0" w:color="auto"/>
              </w:divBdr>
            </w:div>
            <w:div w:id="1352684503">
              <w:marLeft w:val="0"/>
              <w:marRight w:val="0"/>
              <w:marTop w:val="0"/>
              <w:marBottom w:val="0"/>
              <w:divBdr>
                <w:top w:val="none" w:sz="0" w:space="0" w:color="auto"/>
                <w:left w:val="none" w:sz="0" w:space="0" w:color="auto"/>
                <w:bottom w:val="none" w:sz="0" w:space="0" w:color="auto"/>
                <w:right w:val="none" w:sz="0" w:space="0" w:color="auto"/>
              </w:divBdr>
            </w:div>
            <w:div w:id="1525704510">
              <w:marLeft w:val="0"/>
              <w:marRight w:val="0"/>
              <w:marTop w:val="0"/>
              <w:marBottom w:val="0"/>
              <w:divBdr>
                <w:top w:val="none" w:sz="0" w:space="0" w:color="auto"/>
                <w:left w:val="none" w:sz="0" w:space="0" w:color="auto"/>
                <w:bottom w:val="none" w:sz="0" w:space="0" w:color="auto"/>
                <w:right w:val="none" w:sz="0" w:space="0" w:color="auto"/>
              </w:divBdr>
            </w:div>
            <w:div w:id="1581982509">
              <w:marLeft w:val="0"/>
              <w:marRight w:val="0"/>
              <w:marTop w:val="0"/>
              <w:marBottom w:val="0"/>
              <w:divBdr>
                <w:top w:val="none" w:sz="0" w:space="0" w:color="auto"/>
                <w:left w:val="none" w:sz="0" w:space="0" w:color="auto"/>
                <w:bottom w:val="none" w:sz="0" w:space="0" w:color="auto"/>
                <w:right w:val="none" w:sz="0" w:space="0" w:color="auto"/>
              </w:divBdr>
            </w:div>
            <w:div w:id="1591085720">
              <w:marLeft w:val="0"/>
              <w:marRight w:val="0"/>
              <w:marTop w:val="0"/>
              <w:marBottom w:val="0"/>
              <w:divBdr>
                <w:top w:val="none" w:sz="0" w:space="0" w:color="auto"/>
                <w:left w:val="none" w:sz="0" w:space="0" w:color="auto"/>
                <w:bottom w:val="none" w:sz="0" w:space="0" w:color="auto"/>
                <w:right w:val="none" w:sz="0" w:space="0" w:color="auto"/>
              </w:divBdr>
            </w:div>
            <w:div w:id="2010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6505">
      <w:bodyDiv w:val="1"/>
      <w:marLeft w:val="0"/>
      <w:marRight w:val="0"/>
      <w:marTop w:val="0"/>
      <w:marBottom w:val="0"/>
      <w:divBdr>
        <w:top w:val="none" w:sz="0" w:space="0" w:color="auto"/>
        <w:left w:val="none" w:sz="0" w:space="0" w:color="auto"/>
        <w:bottom w:val="none" w:sz="0" w:space="0" w:color="auto"/>
        <w:right w:val="none" w:sz="0" w:space="0" w:color="auto"/>
      </w:divBdr>
      <w:divsChild>
        <w:div w:id="459343403">
          <w:marLeft w:val="0"/>
          <w:marRight w:val="0"/>
          <w:marTop w:val="0"/>
          <w:marBottom w:val="0"/>
          <w:divBdr>
            <w:top w:val="none" w:sz="0" w:space="0" w:color="auto"/>
            <w:left w:val="none" w:sz="0" w:space="0" w:color="auto"/>
            <w:bottom w:val="none" w:sz="0" w:space="0" w:color="auto"/>
            <w:right w:val="none" w:sz="0" w:space="0" w:color="auto"/>
          </w:divBdr>
          <w:divsChild>
            <w:div w:id="383526940">
              <w:marLeft w:val="0"/>
              <w:marRight w:val="0"/>
              <w:marTop w:val="0"/>
              <w:marBottom w:val="0"/>
              <w:divBdr>
                <w:top w:val="none" w:sz="0" w:space="0" w:color="auto"/>
                <w:left w:val="none" w:sz="0" w:space="0" w:color="auto"/>
                <w:bottom w:val="none" w:sz="0" w:space="0" w:color="auto"/>
                <w:right w:val="none" w:sz="0" w:space="0" w:color="auto"/>
              </w:divBdr>
            </w:div>
            <w:div w:id="398093280">
              <w:marLeft w:val="0"/>
              <w:marRight w:val="0"/>
              <w:marTop w:val="0"/>
              <w:marBottom w:val="0"/>
              <w:divBdr>
                <w:top w:val="none" w:sz="0" w:space="0" w:color="auto"/>
                <w:left w:val="none" w:sz="0" w:space="0" w:color="auto"/>
                <w:bottom w:val="none" w:sz="0" w:space="0" w:color="auto"/>
                <w:right w:val="none" w:sz="0" w:space="0" w:color="auto"/>
              </w:divBdr>
            </w:div>
            <w:div w:id="434405328">
              <w:marLeft w:val="0"/>
              <w:marRight w:val="0"/>
              <w:marTop w:val="0"/>
              <w:marBottom w:val="0"/>
              <w:divBdr>
                <w:top w:val="none" w:sz="0" w:space="0" w:color="auto"/>
                <w:left w:val="none" w:sz="0" w:space="0" w:color="auto"/>
                <w:bottom w:val="none" w:sz="0" w:space="0" w:color="auto"/>
                <w:right w:val="none" w:sz="0" w:space="0" w:color="auto"/>
              </w:divBdr>
            </w:div>
            <w:div w:id="480538834">
              <w:marLeft w:val="0"/>
              <w:marRight w:val="0"/>
              <w:marTop w:val="0"/>
              <w:marBottom w:val="0"/>
              <w:divBdr>
                <w:top w:val="none" w:sz="0" w:space="0" w:color="auto"/>
                <w:left w:val="none" w:sz="0" w:space="0" w:color="auto"/>
                <w:bottom w:val="none" w:sz="0" w:space="0" w:color="auto"/>
                <w:right w:val="none" w:sz="0" w:space="0" w:color="auto"/>
              </w:divBdr>
            </w:div>
            <w:div w:id="547111835">
              <w:marLeft w:val="0"/>
              <w:marRight w:val="0"/>
              <w:marTop w:val="0"/>
              <w:marBottom w:val="0"/>
              <w:divBdr>
                <w:top w:val="none" w:sz="0" w:space="0" w:color="auto"/>
                <w:left w:val="none" w:sz="0" w:space="0" w:color="auto"/>
                <w:bottom w:val="none" w:sz="0" w:space="0" w:color="auto"/>
                <w:right w:val="none" w:sz="0" w:space="0" w:color="auto"/>
              </w:divBdr>
            </w:div>
            <w:div w:id="798844105">
              <w:marLeft w:val="0"/>
              <w:marRight w:val="0"/>
              <w:marTop w:val="0"/>
              <w:marBottom w:val="0"/>
              <w:divBdr>
                <w:top w:val="none" w:sz="0" w:space="0" w:color="auto"/>
                <w:left w:val="none" w:sz="0" w:space="0" w:color="auto"/>
                <w:bottom w:val="none" w:sz="0" w:space="0" w:color="auto"/>
                <w:right w:val="none" w:sz="0" w:space="0" w:color="auto"/>
              </w:divBdr>
            </w:div>
            <w:div w:id="993800041">
              <w:marLeft w:val="0"/>
              <w:marRight w:val="0"/>
              <w:marTop w:val="0"/>
              <w:marBottom w:val="0"/>
              <w:divBdr>
                <w:top w:val="none" w:sz="0" w:space="0" w:color="auto"/>
                <w:left w:val="none" w:sz="0" w:space="0" w:color="auto"/>
                <w:bottom w:val="none" w:sz="0" w:space="0" w:color="auto"/>
                <w:right w:val="none" w:sz="0" w:space="0" w:color="auto"/>
              </w:divBdr>
            </w:div>
            <w:div w:id="1060320828">
              <w:marLeft w:val="0"/>
              <w:marRight w:val="0"/>
              <w:marTop w:val="0"/>
              <w:marBottom w:val="0"/>
              <w:divBdr>
                <w:top w:val="none" w:sz="0" w:space="0" w:color="auto"/>
                <w:left w:val="none" w:sz="0" w:space="0" w:color="auto"/>
                <w:bottom w:val="none" w:sz="0" w:space="0" w:color="auto"/>
                <w:right w:val="none" w:sz="0" w:space="0" w:color="auto"/>
              </w:divBdr>
            </w:div>
            <w:div w:id="1075588247">
              <w:marLeft w:val="0"/>
              <w:marRight w:val="0"/>
              <w:marTop w:val="0"/>
              <w:marBottom w:val="0"/>
              <w:divBdr>
                <w:top w:val="none" w:sz="0" w:space="0" w:color="auto"/>
                <w:left w:val="none" w:sz="0" w:space="0" w:color="auto"/>
                <w:bottom w:val="none" w:sz="0" w:space="0" w:color="auto"/>
                <w:right w:val="none" w:sz="0" w:space="0" w:color="auto"/>
              </w:divBdr>
            </w:div>
            <w:div w:id="1147086315">
              <w:marLeft w:val="0"/>
              <w:marRight w:val="0"/>
              <w:marTop w:val="0"/>
              <w:marBottom w:val="0"/>
              <w:divBdr>
                <w:top w:val="none" w:sz="0" w:space="0" w:color="auto"/>
                <w:left w:val="none" w:sz="0" w:space="0" w:color="auto"/>
                <w:bottom w:val="none" w:sz="0" w:space="0" w:color="auto"/>
                <w:right w:val="none" w:sz="0" w:space="0" w:color="auto"/>
              </w:divBdr>
            </w:div>
            <w:div w:id="1194340962">
              <w:marLeft w:val="0"/>
              <w:marRight w:val="0"/>
              <w:marTop w:val="0"/>
              <w:marBottom w:val="0"/>
              <w:divBdr>
                <w:top w:val="none" w:sz="0" w:space="0" w:color="auto"/>
                <w:left w:val="none" w:sz="0" w:space="0" w:color="auto"/>
                <w:bottom w:val="none" w:sz="0" w:space="0" w:color="auto"/>
                <w:right w:val="none" w:sz="0" w:space="0" w:color="auto"/>
              </w:divBdr>
            </w:div>
            <w:div w:id="1242640715">
              <w:marLeft w:val="0"/>
              <w:marRight w:val="0"/>
              <w:marTop w:val="0"/>
              <w:marBottom w:val="0"/>
              <w:divBdr>
                <w:top w:val="none" w:sz="0" w:space="0" w:color="auto"/>
                <w:left w:val="none" w:sz="0" w:space="0" w:color="auto"/>
                <w:bottom w:val="none" w:sz="0" w:space="0" w:color="auto"/>
                <w:right w:val="none" w:sz="0" w:space="0" w:color="auto"/>
              </w:divBdr>
            </w:div>
            <w:div w:id="1549340748">
              <w:marLeft w:val="0"/>
              <w:marRight w:val="0"/>
              <w:marTop w:val="0"/>
              <w:marBottom w:val="0"/>
              <w:divBdr>
                <w:top w:val="none" w:sz="0" w:space="0" w:color="auto"/>
                <w:left w:val="none" w:sz="0" w:space="0" w:color="auto"/>
                <w:bottom w:val="none" w:sz="0" w:space="0" w:color="auto"/>
                <w:right w:val="none" w:sz="0" w:space="0" w:color="auto"/>
              </w:divBdr>
            </w:div>
            <w:div w:id="1784499949">
              <w:marLeft w:val="0"/>
              <w:marRight w:val="0"/>
              <w:marTop w:val="0"/>
              <w:marBottom w:val="0"/>
              <w:divBdr>
                <w:top w:val="none" w:sz="0" w:space="0" w:color="auto"/>
                <w:left w:val="none" w:sz="0" w:space="0" w:color="auto"/>
                <w:bottom w:val="none" w:sz="0" w:space="0" w:color="auto"/>
                <w:right w:val="none" w:sz="0" w:space="0" w:color="auto"/>
              </w:divBdr>
            </w:div>
            <w:div w:id="1906376907">
              <w:marLeft w:val="0"/>
              <w:marRight w:val="0"/>
              <w:marTop w:val="0"/>
              <w:marBottom w:val="0"/>
              <w:divBdr>
                <w:top w:val="none" w:sz="0" w:space="0" w:color="auto"/>
                <w:left w:val="none" w:sz="0" w:space="0" w:color="auto"/>
                <w:bottom w:val="none" w:sz="0" w:space="0" w:color="auto"/>
                <w:right w:val="none" w:sz="0" w:space="0" w:color="auto"/>
              </w:divBdr>
            </w:div>
            <w:div w:id="1917280647">
              <w:marLeft w:val="0"/>
              <w:marRight w:val="0"/>
              <w:marTop w:val="0"/>
              <w:marBottom w:val="0"/>
              <w:divBdr>
                <w:top w:val="none" w:sz="0" w:space="0" w:color="auto"/>
                <w:left w:val="none" w:sz="0" w:space="0" w:color="auto"/>
                <w:bottom w:val="none" w:sz="0" w:space="0" w:color="auto"/>
                <w:right w:val="none" w:sz="0" w:space="0" w:color="auto"/>
              </w:divBdr>
            </w:div>
            <w:div w:id="2018265692">
              <w:marLeft w:val="0"/>
              <w:marRight w:val="0"/>
              <w:marTop w:val="0"/>
              <w:marBottom w:val="0"/>
              <w:divBdr>
                <w:top w:val="none" w:sz="0" w:space="0" w:color="auto"/>
                <w:left w:val="none" w:sz="0" w:space="0" w:color="auto"/>
                <w:bottom w:val="none" w:sz="0" w:space="0" w:color="auto"/>
                <w:right w:val="none" w:sz="0" w:space="0" w:color="auto"/>
              </w:divBdr>
            </w:div>
            <w:div w:id="20754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56718">
      <w:bodyDiv w:val="1"/>
      <w:marLeft w:val="0"/>
      <w:marRight w:val="0"/>
      <w:marTop w:val="0"/>
      <w:marBottom w:val="0"/>
      <w:divBdr>
        <w:top w:val="none" w:sz="0" w:space="0" w:color="auto"/>
        <w:left w:val="none" w:sz="0" w:space="0" w:color="auto"/>
        <w:bottom w:val="none" w:sz="0" w:space="0" w:color="auto"/>
        <w:right w:val="none" w:sz="0" w:space="0" w:color="auto"/>
      </w:divBdr>
      <w:divsChild>
        <w:div w:id="2109885941">
          <w:marLeft w:val="0"/>
          <w:marRight w:val="0"/>
          <w:marTop w:val="0"/>
          <w:marBottom w:val="0"/>
          <w:divBdr>
            <w:top w:val="none" w:sz="0" w:space="0" w:color="auto"/>
            <w:left w:val="none" w:sz="0" w:space="0" w:color="auto"/>
            <w:bottom w:val="none" w:sz="0" w:space="0" w:color="auto"/>
            <w:right w:val="none" w:sz="0" w:space="0" w:color="auto"/>
          </w:divBdr>
          <w:divsChild>
            <w:div w:id="26029276">
              <w:marLeft w:val="0"/>
              <w:marRight w:val="0"/>
              <w:marTop w:val="0"/>
              <w:marBottom w:val="0"/>
              <w:divBdr>
                <w:top w:val="none" w:sz="0" w:space="0" w:color="auto"/>
                <w:left w:val="none" w:sz="0" w:space="0" w:color="auto"/>
                <w:bottom w:val="none" w:sz="0" w:space="0" w:color="auto"/>
                <w:right w:val="none" w:sz="0" w:space="0" w:color="auto"/>
              </w:divBdr>
            </w:div>
            <w:div w:id="114910462">
              <w:marLeft w:val="0"/>
              <w:marRight w:val="0"/>
              <w:marTop w:val="0"/>
              <w:marBottom w:val="0"/>
              <w:divBdr>
                <w:top w:val="none" w:sz="0" w:space="0" w:color="auto"/>
                <w:left w:val="none" w:sz="0" w:space="0" w:color="auto"/>
                <w:bottom w:val="none" w:sz="0" w:space="0" w:color="auto"/>
                <w:right w:val="none" w:sz="0" w:space="0" w:color="auto"/>
              </w:divBdr>
            </w:div>
            <w:div w:id="194195029">
              <w:marLeft w:val="0"/>
              <w:marRight w:val="0"/>
              <w:marTop w:val="0"/>
              <w:marBottom w:val="0"/>
              <w:divBdr>
                <w:top w:val="none" w:sz="0" w:space="0" w:color="auto"/>
                <w:left w:val="none" w:sz="0" w:space="0" w:color="auto"/>
                <w:bottom w:val="none" w:sz="0" w:space="0" w:color="auto"/>
                <w:right w:val="none" w:sz="0" w:space="0" w:color="auto"/>
              </w:divBdr>
            </w:div>
            <w:div w:id="227739021">
              <w:marLeft w:val="0"/>
              <w:marRight w:val="0"/>
              <w:marTop w:val="0"/>
              <w:marBottom w:val="0"/>
              <w:divBdr>
                <w:top w:val="none" w:sz="0" w:space="0" w:color="auto"/>
                <w:left w:val="none" w:sz="0" w:space="0" w:color="auto"/>
                <w:bottom w:val="none" w:sz="0" w:space="0" w:color="auto"/>
                <w:right w:val="none" w:sz="0" w:space="0" w:color="auto"/>
              </w:divBdr>
            </w:div>
            <w:div w:id="273293354">
              <w:marLeft w:val="0"/>
              <w:marRight w:val="0"/>
              <w:marTop w:val="0"/>
              <w:marBottom w:val="0"/>
              <w:divBdr>
                <w:top w:val="none" w:sz="0" w:space="0" w:color="auto"/>
                <w:left w:val="none" w:sz="0" w:space="0" w:color="auto"/>
                <w:bottom w:val="none" w:sz="0" w:space="0" w:color="auto"/>
                <w:right w:val="none" w:sz="0" w:space="0" w:color="auto"/>
              </w:divBdr>
            </w:div>
            <w:div w:id="411663522">
              <w:marLeft w:val="0"/>
              <w:marRight w:val="0"/>
              <w:marTop w:val="0"/>
              <w:marBottom w:val="0"/>
              <w:divBdr>
                <w:top w:val="none" w:sz="0" w:space="0" w:color="auto"/>
                <w:left w:val="none" w:sz="0" w:space="0" w:color="auto"/>
                <w:bottom w:val="none" w:sz="0" w:space="0" w:color="auto"/>
                <w:right w:val="none" w:sz="0" w:space="0" w:color="auto"/>
              </w:divBdr>
            </w:div>
            <w:div w:id="530531801">
              <w:marLeft w:val="0"/>
              <w:marRight w:val="0"/>
              <w:marTop w:val="0"/>
              <w:marBottom w:val="0"/>
              <w:divBdr>
                <w:top w:val="none" w:sz="0" w:space="0" w:color="auto"/>
                <w:left w:val="none" w:sz="0" w:space="0" w:color="auto"/>
                <w:bottom w:val="none" w:sz="0" w:space="0" w:color="auto"/>
                <w:right w:val="none" w:sz="0" w:space="0" w:color="auto"/>
              </w:divBdr>
            </w:div>
            <w:div w:id="785153050">
              <w:marLeft w:val="0"/>
              <w:marRight w:val="0"/>
              <w:marTop w:val="0"/>
              <w:marBottom w:val="0"/>
              <w:divBdr>
                <w:top w:val="none" w:sz="0" w:space="0" w:color="auto"/>
                <w:left w:val="none" w:sz="0" w:space="0" w:color="auto"/>
                <w:bottom w:val="none" w:sz="0" w:space="0" w:color="auto"/>
                <w:right w:val="none" w:sz="0" w:space="0" w:color="auto"/>
              </w:divBdr>
            </w:div>
            <w:div w:id="893079983">
              <w:marLeft w:val="0"/>
              <w:marRight w:val="0"/>
              <w:marTop w:val="0"/>
              <w:marBottom w:val="0"/>
              <w:divBdr>
                <w:top w:val="none" w:sz="0" w:space="0" w:color="auto"/>
                <w:left w:val="none" w:sz="0" w:space="0" w:color="auto"/>
                <w:bottom w:val="none" w:sz="0" w:space="0" w:color="auto"/>
                <w:right w:val="none" w:sz="0" w:space="0" w:color="auto"/>
              </w:divBdr>
            </w:div>
            <w:div w:id="1002124478">
              <w:marLeft w:val="0"/>
              <w:marRight w:val="0"/>
              <w:marTop w:val="0"/>
              <w:marBottom w:val="0"/>
              <w:divBdr>
                <w:top w:val="none" w:sz="0" w:space="0" w:color="auto"/>
                <w:left w:val="none" w:sz="0" w:space="0" w:color="auto"/>
                <w:bottom w:val="none" w:sz="0" w:space="0" w:color="auto"/>
                <w:right w:val="none" w:sz="0" w:space="0" w:color="auto"/>
              </w:divBdr>
            </w:div>
            <w:div w:id="192499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3954">
      <w:bodyDiv w:val="1"/>
      <w:marLeft w:val="0"/>
      <w:marRight w:val="0"/>
      <w:marTop w:val="0"/>
      <w:marBottom w:val="0"/>
      <w:divBdr>
        <w:top w:val="none" w:sz="0" w:space="0" w:color="auto"/>
        <w:left w:val="none" w:sz="0" w:space="0" w:color="auto"/>
        <w:bottom w:val="none" w:sz="0" w:space="0" w:color="auto"/>
        <w:right w:val="none" w:sz="0" w:space="0" w:color="auto"/>
      </w:divBdr>
      <w:divsChild>
        <w:div w:id="1465853252">
          <w:marLeft w:val="0"/>
          <w:marRight w:val="0"/>
          <w:marTop w:val="0"/>
          <w:marBottom w:val="0"/>
          <w:divBdr>
            <w:top w:val="none" w:sz="0" w:space="0" w:color="auto"/>
            <w:left w:val="none" w:sz="0" w:space="0" w:color="auto"/>
            <w:bottom w:val="none" w:sz="0" w:space="0" w:color="auto"/>
            <w:right w:val="none" w:sz="0" w:space="0" w:color="auto"/>
          </w:divBdr>
          <w:divsChild>
            <w:div w:id="266625894">
              <w:marLeft w:val="0"/>
              <w:marRight w:val="0"/>
              <w:marTop w:val="0"/>
              <w:marBottom w:val="0"/>
              <w:divBdr>
                <w:top w:val="none" w:sz="0" w:space="0" w:color="auto"/>
                <w:left w:val="none" w:sz="0" w:space="0" w:color="auto"/>
                <w:bottom w:val="none" w:sz="0" w:space="0" w:color="auto"/>
                <w:right w:val="none" w:sz="0" w:space="0" w:color="auto"/>
              </w:divBdr>
            </w:div>
            <w:div w:id="306715355">
              <w:marLeft w:val="0"/>
              <w:marRight w:val="0"/>
              <w:marTop w:val="0"/>
              <w:marBottom w:val="0"/>
              <w:divBdr>
                <w:top w:val="none" w:sz="0" w:space="0" w:color="auto"/>
                <w:left w:val="none" w:sz="0" w:space="0" w:color="auto"/>
                <w:bottom w:val="none" w:sz="0" w:space="0" w:color="auto"/>
                <w:right w:val="none" w:sz="0" w:space="0" w:color="auto"/>
              </w:divBdr>
            </w:div>
            <w:div w:id="1159035426">
              <w:marLeft w:val="0"/>
              <w:marRight w:val="0"/>
              <w:marTop w:val="0"/>
              <w:marBottom w:val="0"/>
              <w:divBdr>
                <w:top w:val="none" w:sz="0" w:space="0" w:color="auto"/>
                <w:left w:val="none" w:sz="0" w:space="0" w:color="auto"/>
                <w:bottom w:val="none" w:sz="0" w:space="0" w:color="auto"/>
                <w:right w:val="none" w:sz="0" w:space="0" w:color="auto"/>
              </w:divBdr>
            </w:div>
            <w:div w:id="1351101612">
              <w:marLeft w:val="0"/>
              <w:marRight w:val="0"/>
              <w:marTop w:val="0"/>
              <w:marBottom w:val="0"/>
              <w:divBdr>
                <w:top w:val="none" w:sz="0" w:space="0" w:color="auto"/>
                <w:left w:val="none" w:sz="0" w:space="0" w:color="auto"/>
                <w:bottom w:val="none" w:sz="0" w:space="0" w:color="auto"/>
                <w:right w:val="none" w:sz="0" w:space="0" w:color="auto"/>
              </w:divBdr>
            </w:div>
            <w:div w:id="1623073751">
              <w:marLeft w:val="0"/>
              <w:marRight w:val="0"/>
              <w:marTop w:val="0"/>
              <w:marBottom w:val="0"/>
              <w:divBdr>
                <w:top w:val="none" w:sz="0" w:space="0" w:color="auto"/>
                <w:left w:val="none" w:sz="0" w:space="0" w:color="auto"/>
                <w:bottom w:val="none" w:sz="0" w:space="0" w:color="auto"/>
                <w:right w:val="none" w:sz="0" w:space="0" w:color="auto"/>
              </w:divBdr>
            </w:div>
            <w:div w:id="212179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2121">
      <w:bodyDiv w:val="1"/>
      <w:marLeft w:val="0"/>
      <w:marRight w:val="0"/>
      <w:marTop w:val="0"/>
      <w:marBottom w:val="0"/>
      <w:divBdr>
        <w:top w:val="none" w:sz="0" w:space="0" w:color="auto"/>
        <w:left w:val="none" w:sz="0" w:space="0" w:color="auto"/>
        <w:bottom w:val="none" w:sz="0" w:space="0" w:color="auto"/>
        <w:right w:val="none" w:sz="0" w:space="0" w:color="auto"/>
      </w:divBdr>
    </w:div>
    <w:div w:id="1055082707">
      <w:bodyDiv w:val="1"/>
      <w:marLeft w:val="0"/>
      <w:marRight w:val="0"/>
      <w:marTop w:val="0"/>
      <w:marBottom w:val="0"/>
      <w:divBdr>
        <w:top w:val="none" w:sz="0" w:space="0" w:color="auto"/>
        <w:left w:val="none" w:sz="0" w:space="0" w:color="auto"/>
        <w:bottom w:val="none" w:sz="0" w:space="0" w:color="auto"/>
        <w:right w:val="none" w:sz="0" w:space="0" w:color="auto"/>
      </w:divBdr>
      <w:divsChild>
        <w:div w:id="1016032158">
          <w:marLeft w:val="0"/>
          <w:marRight w:val="0"/>
          <w:marTop w:val="0"/>
          <w:marBottom w:val="0"/>
          <w:divBdr>
            <w:top w:val="none" w:sz="0" w:space="0" w:color="auto"/>
            <w:left w:val="none" w:sz="0" w:space="0" w:color="auto"/>
            <w:bottom w:val="none" w:sz="0" w:space="0" w:color="auto"/>
            <w:right w:val="none" w:sz="0" w:space="0" w:color="auto"/>
          </w:divBdr>
          <w:divsChild>
            <w:div w:id="20665408">
              <w:marLeft w:val="0"/>
              <w:marRight w:val="0"/>
              <w:marTop w:val="0"/>
              <w:marBottom w:val="0"/>
              <w:divBdr>
                <w:top w:val="none" w:sz="0" w:space="0" w:color="auto"/>
                <w:left w:val="none" w:sz="0" w:space="0" w:color="auto"/>
                <w:bottom w:val="none" w:sz="0" w:space="0" w:color="auto"/>
                <w:right w:val="none" w:sz="0" w:space="0" w:color="auto"/>
              </w:divBdr>
            </w:div>
            <w:div w:id="96028720">
              <w:marLeft w:val="0"/>
              <w:marRight w:val="0"/>
              <w:marTop w:val="0"/>
              <w:marBottom w:val="0"/>
              <w:divBdr>
                <w:top w:val="none" w:sz="0" w:space="0" w:color="auto"/>
                <w:left w:val="none" w:sz="0" w:space="0" w:color="auto"/>
                <w:bottom w:val="none" w:sz="0" w:space="0" w:color="auto"/>
                <w:right w:val="none" w:sz="0" w:space="0" w:color="auto"/>
              </w:divBdr>
            </w:div>
            <w:div w:id="124616527">
              <w:marLeft w:val="0"/>
              <w:marRight w:val="0"/>
              <w:marTop w:val="0"/>
              <w:marBottom w:val="0"/>
              <w:divBdr>
                <w:top w:val="none" w:sz="0" w:space="0" w:color="auto"/>
                <w:left w:val="none" w:sz="0" w:space="0" w:color="auto"/>
                <w:bottom w:val="none" w:sz="0" w:space="0" w:color="auto"/>
                <w:right w:val="none" w:sz="0" w:space="0" w:color="auto"/>
              </w:divBdr>
            </w:div>
            <w:div w:id="263924471">
              <w:marLeft w:val="0"/>
              <w:marRight w:val="0"/>
              <w:marTop w:val="0"/>
              <w:marBottom w:val="0"/>
              <w:divBdr>
                <w:top w:val="none" w:sz="0" w:space="0" w:color="auto"/>
                <w:left w:val="none" w:sz="0" w:space="0" w:color="auto"/>
                <w:bottom w:val="none" w:sz="0" w:space="0" w:color="auto"/>
                <w:right w:val="none" w:sz="0" w:space="0" w:color="auto"/>
              </w:divBdr>
            </w:div>
            <w:div w:id="280385365">
              <w:marLeft w:val="0"/>
              <w:marRight w:val="0"/>
              <w:marTop w:val="0"/>
              <w:marBottom w:val="0"/>
              <w:divBdr>
                <w:top w:val="none" w:sz="0" w:space="0" w:color="auto"/>
                <w:left w:val="none" w:sz="0" w:space="0" w:color="auto"/>
                <w:bottom w:val="none" w:sz="0" w:space="0" w:color="auto"/>
                <w:right w:val="none" w:sz="0" w:space="0" w:color="auto"/>
              </w:divBdr>
            </w:div>
            <w:div w:id="291710674">
              <w:marLeft w:val="0"/>
              <w:marRight w:val="0"/>
              <w:marTop w:val="0"/>
              <w:marBottom w:val="0"/>
              <w:divBdr>
                <w:top w:val="none" w:sz="0" w:space="0" w:color="auto"/>
                <w:left w:val="none" w:sz="0" w:space="0" w:color="auto"/>
                <w:bottom w:val="none" w:sz="0" w:space="0" w:color="auto"/>
                <w:right w:val="none" w:sz="0" w:space="0" w:color="auto"/>
              </w:divBdr>
            </w:div>
            <w:div w:id="524950128">
              <w:marLeft w:val="0"/>
              <w:marRight w:val="0"/>
              <w:marTop w:val="0"/>
              <w:marBottom w:val="0"/>
              <w:divBdr>
                <w:top w:val="none" w:sz="0" w:space="0" w:color="auto"/>
                <w:left w:val="none" w:sz="0" w:space="0" w:color="auto"/>
                <w:bottom w:val="none" w:sz="0" w:space="0" w:color="auto"/>
                <w:right w:val="none" w:sz="0" w:space="0" w:color="auto"/>
              </w:divBdr>
            </w:div>
            <w:div w:id="594825714">
              <w:marLeft w:val="0"/>
              <w:marRight w:val="0"/>
              <w:marTop w:val="0"/>
              <w:marBottom w:val="0"/>
              <w:divBdr>
                <w:top w:val="none" w:sz="0" w:space="0" w:color="auto"/>
                <w:left w:val="none" w:sz="0" w:space="0" w:color="auto"/>
                <w:bottom w:val="none" w:sz="0" w:space="0" w:color="auto"/>
                <w:right w:val="none" w:sz="0" w:space="0" w:color="auto"/>
              </w:divBdr>
            </w:div>
            <w:div w:id="600459195">
              <w:marLeft w:val="0"/>
              <w:marRight w:val="0"/>
              <w:marTop w:val="0"/>
              <w:marBottom w:val="0"/>
              <w:divBdr>
                <w:top w:val="none" w:sz="0" w:space="0" w:color="auto"/>
                <w:left w:val="none" w:sz="0" w:space="0" w:color="auto"/>
                <w:bottom w:val="none" w:sz="0" w:space="0" w:color="auto"/>
                <w:right w:val="none" w:sz="0" w:space="0" w:color="auto"/>
              </w:divBdr>
            </w:div>
            <w:div w:id="708339687">
              <w:marLeft w:val="0"/>
              <w:marRight w:val="0"/>
              <w:marTop w:val="0"/>
              <w:marBottom w:val="0"/>
              <w:divBdr>
                <w:top w:val="none" w:sz="0" w:space="0" w:color="auto"/>
                <w:left w:val="none" w:sz="0" w:space="0" w:color="auto"/>
                <w:bottom w:val="none" w:sz="0" w:space="0" w:color="auto"/>
                <w:right w:val="none" w:sz="0" w:space="0" w:color="auto"/>
              </w:divBdr>
            </w:div>
            <w:div w:id="867646726">
              <w:marLeft w:val="0"/>
              <w:marRight w:val="0"/>
              <w:marTop w:val="0"/>
              <w:marBottom w:val="0"/>
              <w:divBdr>
                <w:top w:val="none" w:sz="0" w:space="0" w:color="auto"/>
                <w:left w:val="none" w:sz="0" w:space="0" w:color="auto"/>
                <w:bottom w:val="none" w:sz="0" w:space="0" w:color="auto"/>
                <w:right w:val="none" w:sz="0" w:space="0" w:color="auto"/>
              </w:divBdr>
            </w:div>
            <w:div w:id="986012609">
              <w:marLeft w:val="0"/>
              <w:marRight w:val="0"/>
              <w:marTop w:val="0"/>
              <w:marBottom w:val="0"/>
              <w:divBdr>
                <w:top w:val="none" w:sz="0" w:space="0" w:color="auto"/>
                <w:left w:val="none" w:sz="0" w:space="0" w:color="auto"/>
                <w:bottom w:val="none" w:sz="0" w:space="0" w:color="auto"/>
                <w:right w:val="none" w:sz="0" w:space="0" w:color="auto"/>
              </w:divBdr>
            </w:div>
            <w:div w:id="1030035901">
              <w:marLeft w:val="0"/>
              <w:marRight w:val="0"/>
              <w:marTop w:val="0"/>
              <w:marBottom w:val="0"/>
              <w:divBdr>
                <w:top w:val="none" w:sz="0" w:space="0" w:color="auto"/>
                <w:left w:val="none" w:sz="0" w:space="0" w:color="auto"/>
                <w:bottom w:val="none" w:sz="0" w:space="0" w:color="auto"/>
                <w:right w:val="none" w:sz="0" w:space="0" w:color="auto"/>
              </w:divBdr>
            </w:div>
            <w:div w:id="1429109845">
              <w:marLeft w:val="0"/>
              <w:marRight w:val="0"/>
              <w:marTop w:val="0"/>
              <w:marBottom w:val="0"/>
              <w:divBdr>
                <w:top w:val="none" w:sz="0" w:space="0" w:color="auto"/>
                <w:left w:val="none" w:sz="0" w:space="0" w:color="auto"/>
                <w:bottom w:val="none" w:sz="0" w:space="0" w:color="auto"/>
                <w:right w:val="none" w:sz="0" w:space="0" w:color="auto"/>
              </w:divBdr>
            </w:div>
            <w:div w:id="1482189394">
              <w:marLeft w:val="0"/>
              <w:marRight w:val="0"/>
              <w:marTop w:val="0"/>
              <w:marBottom w:val="0"/>
              <w:divBdr>
                <w:top w:val="none" w:sz="0" w:space="0" w:color="auto"/>
                <w:left w:val="none" w:sz="0" w:space="0" w:color="auto"/>
                <w:bottom w:val="none" w:sz="0" w:space="0" w:color="auto"/>
                <w:right w:val="none" w:sz="0" w:space="0" w:color="auto"/>
              </w:divBdr>
            </w:div>
            <w:div w:id="1633710889">
              <w:marLeft w:val="0"/>
              <w:marRight w:val="0"/>
              <w:marTop w:val="0"/>
              <w:marBottom w:val="0"/>
              <w:divBdr>
                <w:top w:val="none" w:sz="0" w:space="0" w:color="auto"/>
                <w:left w:val="none" w:sz="0" w:space="0" w:color="auto"/>
                <w:bottom w:val="none" w:sz="0" w:space="0" w:color="auto"/>
                <w:right w:val="none" w:sz="0" w:space="0" w:color="auto"/>
              </w:divBdr>
            </w:div>
            <w:div w:id="1766878339">
              <w:marLeft w:val="0"/>
              <w:marRight w:val="0"/>
              <w:marTop w:val="0"/>
              <w:marBottom w:val="0"/>
              <w:divBdr>
                <w:top w:val="none" w:sz="0" w:space="0" w:color="auto"/>
                <w:left w:val="none" w:sz="0" w:space="0" w:color="auto"/>
                <w:bottom w:val="none" w:sz="0" w:space="0" w:color="auto"/>
                <w:right w:val="none" w:sz="0" w:space="0" w:color="auto"/>
              </w:divBdr>
            </w:div>
            <w:div w:id="1788231280">
              <w:marLeft w:val="0"/>
              <w:marRight w:val="0"/>
              <w:marTop w:val="0"/>
              <w:marBottom w:val="0"/>
              <w:divBdr>
                <w:top w:val="none" w:sz="0" w:space="0" w:color="auto"/>
                <w:left w:val="none" w:sz="0" w:space="0" w:color="auto"/>
                <w:bottom w:val="none" w:sz="0" w:space="0" w:color="auto"/>
                <w:right w:val="none" w:sz="0" w:space="0" w:color="auto"/>
              </w:divBdr>
            </w:div>
            <w:div w:id="1831796955">
              <w:marLeft w:val="0"/>
              <w:marRight w:val="0"/>
              <w:marTop w:val="0"/>
              <w:marBottom w:val="0"/>
              <w:divBdr>
                <w:top w:val="none" w:sz="0" w:space="0" w:color="auto"/>
                <w:left w:val="none" w:sz="0" w:space="0" w:color="auto"/>
                <w:bottom w:val="none" w:sz="0" w:space="0" w:color="auto"/>
                <w:right w:val="none" w:sz="0" w:space="0" w:color="auto"/>
              </w:divBdr>
            </w:div>
            <w:div w:id="1849054071">
              <w:marLeft w:val="0"/>
              <w:marRight w:val="0"/>
              <w:marTop w:val="0"/>
              <w:marBottom w:val="0"/>
              <w:divBdr>
                <w:top w:val="none" w:sz="0" w:space="0" w:color="auto"/>
                <w:left w:val="none" w:sz="0" w:space="0" w:color="auto"/>
                <w:bottom w:val="none" w:sz="0" w:space="0" w:color="auto"/>
                <w:right w:val="none" w:sz="0" w:space="0" w:color="auto"/>
              </w:divBdr>
            </w:div>
            <w:div w:id="1860508757">
              <w:marLeft w:val="0"/>
              <w:marRight w:val="0"/>
              <w:marTop w:val="0"/>
              <w:marBottom w:val="0"/>
              <w:divBdr>
                <w:top w:val="none" w:sz="0" w:space="0" w:color="auto"/>
                <w:left w:val="none" w:sz="0" w:space="0" w:color="auto"/>
                <w:bottom w:val="none" w:sz="0" w:space="0" w:color="auto"/>
                <w:right w:val="none" w:sz="0" w:space="0" w:color="auto"/>
              </w:divBdr>
            </w:div>
            <w:div w:id="1911649759">
              <w:marLeft w:val="0"/>
              <w:marRight w:val="0"/>
              <w:marTop w:val="0"/>
              <w:marBottom w:val="0"/>
              <w:divBdr>
                <w:top w:val="none" w:sz="0" w:space="0" w:color="auto"/>
                <w:left w:val="none" w:sz="0" w:space="0" w:color="auto"/>
                <w:bottom w:val="none" w:sz="0" w:space="0" w:color="auto"/>
                <w:right w:val="none" w:sz="0" w:space="0" w:color="auto"/>
              </w:divBdr>
            </w:div>
            <w:div w:id="2052260938">
              <w:marLeft w:val="0"/>
              <w:marRight w:val="0"/>
              <w:marTop w:val="0"/>
              <w:marBottom w:val="0"/>
              <w:divBdr>
                <w:top w:val="none" w:sz="0" w:space="0" w:color="auto"/>
                <w:left w:val="none" w:sz="0" w:space="0" w:color="auto"/>
                <w:bottom w:val="none" w:sz="0" w:space="0" w:color="auto"/>
                <w:right w:val="none" w:sz="0" w:space="0" w:color="auto"/>
              </w:divBdr>
            </w:div>
            <w:div w:id="207777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96768">
      <w:bodyDiv w:val="1"/>
      <w:marLeft w:val="0"/>
      <w:marRight w:val="0"/>
      <w:marTop w:val="0"/>
      <w:marBottom w:val="0"/>
      <w:divBdr>
        <w:top w:val="none" w:sz="0" w:space="0" w:color="auto"/>
        <w:left w:val="none" w:sz="0" w:space="0" w:color="auto"/>
        <w:bottom w:val="none" w:sz="0" w:space="0" w:color="auto"/>
        <w:right w:val="none" w:sz="0" w:space="0" w:color="auto"/>
      </w:divBdr>
    </w:div>
    <w:div w:id="1293251018">
      <w:bodyDiv w:val="1"/>
      <w:marLeft w:val="0"/>
      <w:marRight w:val="0"/>
      <w:marTop w:val="0"/>
      <w:marBottom w:val="0"/>
      <w:divBdr>
        <w:top w:val="none" w:sz="0" w:space="0" w:color="auto"/>
        <w:left w:val="none" w:sz="0" w:space="0" w:color="auto"/>
        <w:bottom w:val="none" w:sz="0" w:space="0" w:color="auto"/>
        <w:right w:val="none" w:sz="0" w:space="0" w:color="auto"/>
      </w:divBdr>
      <w:divsChild>
        <w:div w:id="711003335">
          <w:marLeft w:val="0"/>
          <w:marRight w:val="0"/>
          <w:marTop w:val="0"/>
          <w:marBottom w:val="0"/>
          <w:divBdr>
            <w:top w:val="none" w:sz="0" w:space="0" w:color="auto"/>
            <w:left w:val="none" w:sz="0" w:space="0" w:color="auto"/>
            <w:bottom w:val="none" w:sz="0" w:space="0" w:color="auto"/>
            <w:right w:val="none" w:sz="0" w:space="0" w:color="auto"/>
          </w:divBdr>
          <w:divsChild>
            <w:div w:id="128020225">
              <w:marLeft w:val="0"/>
              <w:marRight w:val="0"/>
              <w:marTop w:val="0"/>
              <w:marBottom w:val="0"/>
              <w:divBdr>
                <w:top w:val="none" w:sz="0" w:space="0" w:color="auto"/>
                <w:left w:val="none" w:sz="0" w:space="0" w:color="auto"/>
                <w:bottom w:val="none" w:sz="0" w:space="0" w:color="auto"/>
                <w:right w:val="none" w:sz="0" w:space="0" w:color="auto"/>
              </w:divBdr>
            </w:div>
            <w:div w:id="466708269">
              <w:marLeft w:val="0"/>
              <w:marRight w:val="0"/>
              <w:marTop w:val="0"/>
              <w:marBottom w:val="0"/>
              <w:divBdr>
                <w:top w:val="none" w:sz="0" w:space="0" w:color="auto"/>
                <w:left w:val="none" w:sz="0" w:space="0" w:color="auto"/>
                <w:bottom w:val="none" w:sz="0" w:space="0" w:color="auto"/>
                <w:right w:val="none" w:sz="0" w:space="0" w:color="auto"/>
              </w:divBdr>
            </w:div>
            <w:div w:id="486285739">
              <w:marLeft w:val="0"/>
              <w:marRight w:val="0"/>
              <w:marTop w:val="0"/>
              <w:marBottom w:val="0"/>
              <w:divBdr>
                <w:top w:val="none" w:sz="0" w:space="0" w:color="auto"/>
                <w:left w:val="none" w:sz="0" w:space="0" w:color="auto"/>
                <w:bottom w:val="none" w:sz="0" w:space="0" w:color="auto"/>
                <w:right w:val="none" w:sz="0" w:space="0" w:color="auto"/>
              </w:divBdr>
            </w:div>
            <w:div w:id="576328442">
              <w:marLeft w:val="0"/>
              <w:marRight w:val="0"/>
              <w:marTop w:val="0"/>
              <w:marBottom w:val="0"/>
              <w:divBdr>
                <w:top w:val="none" w:sz="0" w:space="0" w:color="auto"/>
                <w:left w:val="none" w:sz="0" w:space="0" w:color="auto"/>
                <w:bottom w:val="none" w:sz="0" w:space="0" w:color="auto"/>
                <w:right w:val="none" w:sz="0" w:space="0" w:color="auto"/>
              </w:divBdr>
            </w:div>
            <w:div w:id="619651783">
              <w:marLeft w:val="0"/>
              <w:marRight w:val="0"/>
              <w:marTop w:val="0"/>
              <w:marBottom w:val="0"/>
              <w:divBdr>
                <w:top w:val="none" w:sz="0" w:space="0" w:color="auto"/>
                <w:left w:val="none" w:sz="0" w:space="0" w:color="auto"/>
                <w:bottom w:val="none" w:sz="0" w:space="0" w:color="auto"/>
                <w:right w:val="none" w:sz="0" w:space="0" w:color="auto"/>
              </w:divBdr>
            </w:div>
            <w:div w:id="682627328">
              <w:marLeft w:val="0"/>
              <w:marRight w:val="0"/>
              <w:marTop w:val="0"/>
              <w:marBottom w:val="0"/>
              <w:divBdr>
                <w:top w:val="none" w:sz="0" w:space="0" w:color="auto"/>
                <w:left w:val="none" w:sz="0" w:space="0" w:color="auto"/>
                <w:bottom w:val="none" w:sz="0" w:space="0" w:color="auto"/>
                <w:right w:val="none" w:sz="0" w:space="0" w:color="auto"/>
              </w:divBdr>
            </w:div>
            <w:div w:id="1097604983">
              <w:marLeft w:val="0"/>
              <w:marRight w:val="0"/>
              <w:marTop w:val="0"/>
              <w:marBottom w:val="0"/>
              <w:divBdr>
                <w:top w:val="none" w:sz="0" w:space="0" w:color="auto"/>
                <w:left w:val="none" w:sz="0" w:space="0" w:color="auto"/>
                <w:bottom w:val="none" w:sz="0" w:space="0" w:color="auto"/>
                <w:right w:val="none" w:sz="0" w:space="0" w:color="auto"/>
              </w:divBdr>
            </w:div>
            <w:div w:id="1155026326">
              <w:marLeft w:val="0"/>
              <w:marRight w:val="0"/>
              <w:marTop w:val="0"/>
              <w:marBottom w:val="0"/>
              <w:divBdr>
                <w:top w:val="none" w:sz="0" w:space="0" w:color="auto"/>
                <w:left w:val="none" w:sz="0" w:space="0" w:color="auto"/>
                <w:bottom w:val="none" w:sz="0" w:space="0" w:color="auto"/>
                <w:right w:val="none" w:sz="0" w:space="0" w:color="auto"/>
              </w:divBdr>
            </w:div>
            <w:div w:id="1171329990">
              <w:marLeft w:val="0"/>
              <w:marRight w:val="0"/>
              <w:marTop w:val="0"/>
              <w:marBottom w:val="0"/>
              <w:divBdr>
                <w:top w:val="none" w:sz="0" w:space="0" w:color="auto"/>
                <w:left w:val="none" w:sz="0" w:space="0" w:color="auto"/>
                <w:bottom w:val="none" w:sz="0" w:space="0" w:color="auto"/>
                <w:right w:val="none" w:sz="0" w:space="0" w:color="auto"/>
              </w:divBdr>
            </w:div>
            <w:div w:id="1365789091">
              <w:marLeft w:val="0"/>
              <w:marRight w:val="0"/>
              <w:marTop w:val="0"/>
              <w:marBottom w:val="0"/>
              <w:divBdr>
                <w:top w:val="none" w:sz="0" w:space="0" w:color="auto"/>
                <w:left w:val="none" w:sz="0" w:space="0" w:color="auto"/>
                <w:bottom w:val="none" w:sz="0" w:space="0" w:color="auto"/>
                <w:right w:val="none" w:sz="0" w:space="0" w:color="auto"/>
              </w:divBdr>
            </w:div>
            <w:div w:id="1508597314">
              <w:marLeft w:val="0"/>
              <w:marRight w:val="0"/>
              <w:marTop w:val="0"/>
              <w:marBottom w:val="0"/>
              <w:divBdr>
                <w:top w:val="none" w:sz="0" w:space="0" w:color="auto"/>
                <w:left w:val="none" w:sz="0" w:space="0" w:color="auto"/>
                <w:bottom w:val="none" w:sz="0" w:space="0" w:color="auto"/>
                <w:right w:val="none" w:sz="0" w:space="0" w:color="auto"/>
              </w:divBdr>
            </w:div>
            <w:div w:id="1588418667">
              <w:marLeft w:val="0"/>
              <w:marRight w:val="0"/>
              <w:marTop w:val="0"/>
              <w:marBottom w:val="0"/>
              <w:divBdr>
                <w:top w:val="none" w:sz="0" w:space="0" w:color="auto"/>
                <w:left w:val="none" w:sz="0" w:space="0" w:color="auto"/>
                <w:bottom w:val="none" w:sz="0" w:space="0" w:color="auto"/>
                <w:right w:val="none" w:sz="0" w:space="0" w:color="auto"/>
              </w:divBdr>
            </w:div>
            <w:div w:id="1628318448">
              <w:marLeft w:val="0"/>
              <w:marRight w:val="0"/>
              <w:marTop w:val="0"/>
              <w:marBottom w:val="0"/>
              <w:divBdr>
                <w:top w:val="none" w:sz="0" w:space="0" w:color="auto"/>
                <w:left w:val="none" w:sz="0" w:space="0" w:color="auto"/>
                <w:bottom w:val="none" w:sz="0" w:space="0" w:color="auto"/>
                <w:right w:val="none" w:sz="0" w:space="0" w:color="auto"/>
              </w:divBdr>
            </w:div>
            <w:div w:id="1690790979">
              <w:marLeft w:val="0"/>
              <w:marRight w:val="0"/>
              <w:marTop w:val="0"/>
              <w:marBottom w:val="0"/>
              <w:divBdr>
                <w:top w:val="none" w:sz="0" w:space="0" w:color="auto"/>
                <w:left w:val="none" w:sz="0" w:space="0" w:color="auto"/>
                <w:bottom w:val="none" w:sz="0" w:space="0" w:color="auto"/>
                <w:right w:val="none" w:sz="0" w:space="0" w:color="auto"/>
              </w:divBdr>
            </w:div>
            <w:div w:id="2069724732">
              <w:marLeft w:val="0"/>
              <w:marRight w:val="0"/>
              <w:marTop w:val="0"/>
              <w:marBottom w:val="0"/>
              <w:divBdr>
                <w:top w:val="none" w:sz="0" w:space="0" w:color="auto"/>
                <w:left w:val="none" w:sz="0" w:space="0" w:color="auto"/>
                <w:bottom w:val="none" w:sz="0" w:space="0" w:color="auto"/>
                <w:right w:val="none" w:sz="0" w:space="0" w:color="auto"/>
              </w:divBdr>
            </w:div>
            <w:div w:id="20756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9755">
      <w:bodyDiv w:val="1"/>
      <w:marLeft w:val="0"/>
      <w:marRight w:val="0"/>
      <w:marTop w:val="0"/>
      <w:marBottom w:val="0"/>
      <w:divBdr>
        <w:top w:val="none" w:sz="0" w:space="0" w:color="auto"/>
        <w:left w:val="none" w:sz="0" w:space="0" w:color="auto"/>
        <w:bottom w:val="none" w:sz="0" w:space="0" w:color="auto"/>
        <w:right w:val="none" w:sz="0" w:space="0" w:color="auto"/>
      </w:divBdr>
    </w:div>
    <w:div w:id="1539515054">
      <w:bodyDiv w:val="1"/>
      <w:marLeft w:val="0"/>
      <w:marRight w:val="0"/>
      <w:marTop w:val="0"/>
      <w:marBottom w:val="0"/>
      <w:divBdr>
        <w:top w:val="none" w:sz="0" w:space="0" w:color="auto"/>
        <w:left w:val="none" w:sz="0" w:space="0" w:color="auto"/>
        <w:bottom w:val="none" w:sz="0" w:space="0" w:color="auto"/>
        <w:right w:val="none" w:sz="0" w:space="0" w:color="auto"/>
      </w:divBdr>
      <w:divsChild>
        <w:div w:id="427509921">
          <w:marLeft w:val="0"/>
          <w:marRight w:val="0"/>
          <w:marTop w:val="0"/>
          <w:marBottom w:val="0"/>
          <w:divBdr>
            <w:top w:val="none" w:sz="0" w:space="0" w:color="auto"/>
            <w:left w:val="none" w:sz="0" w:space="0" w:color="auto"/>
            <w:bottom w:val="none" w:sz="0" w:space="0" w:color="auto"/>
            <w:right w:val="none" w:sz="0" w:space="0" w:color="auto"/>
          </w:divBdr>
          <w:divsChild>
            <w:div w:id="17708628">
              <w:marLeft w:val="0"/>
              <w:marRight w:val="0"/>
              <w:marTop w:val="0"/>
              <w:marBottom w:val="0"/>
              <w:divBdr>
                <w:top w:val="none" w:sz="0" w:space="0" w:color="auto"/>
                <w:left w:val="none" w:sz="0" w:space="0" w:color="auto"/>
                <w:bottom w:val="none" w:sz="0" w:space="0" w:color="auto"/>
                <w:right w:val="none" w:sz="0" w:space="0" w:color="auto"/>
              </w:divBdr>
            </w:div>
            <w:div w:id="119105879">
              <w:marLeft w:val="0"/>
              <w:marRight w:val="0"/>
              <w:marTop w:val="0"/>
              <w:marBottom w:val="0"/>
              <w:divBdr>
                <w:top w:val="none" w:sz="0" w:space="0" w:color="auto"/>
                <w:left w:val="none" w:sz="0" w:space="0" w:color="auto"/>
                <w:bottom w:val="none" w:sz="0" w:space="0" w:color="auto"/>
                <w:right w:val="none" w:sz="0" w:space="0" w:color="auto"/>
              </w:divBdr>
            </w:div>
            <w:div w:id="215511775">
              <w:marLeft w:val="0"/>
              <w:marRight w:val="0"/>
              <w:marTop w:val="0"/>
              <w:marBottom w:val="0"/>
              <w:divBdr>
                <w:top w:val="none" w:sz="0" w:space="0" w:color="auto"/>
                <w:left w:val="none" w:sz="0" w:space="0" w:color="auto"/>
                <w:bottom w:val="none" w:sz="0" w:space="0" w:color="auto"/>
                <w:right w:val="none" w:sz="0" w:space="0" w:color="auto"/>
              </w:divBdr>
            </w:div>
            <w:div w:id="517082511">
              <w:marLeft w:val="0"/>
              <w:marRight w:val="0"/>
              <w:marTop w:val="0"/>
              <w:marBottom w:val="0"/>
              <w:divBdr>
                <w:top w:val="none" w:sz="0" w:space="0" w:color="auto"/>
                <w:left w:val="none" w:sz="0" w:space="0" w:color="auto"/>
                <w:bottom w:val="none" w:sz="0" w:space="0" w:color="auto"/>
                <w:right w:val="none" w:sz="0" w:space="0" w:color="auto"/>
              </w:divBdr>
            </w:div>
            <w:div w:id="714239234">
              <w:marLeft w:val="0"/>
              <w:marRight w:val="0"/>
              <w:marTop w:val="0"/>
              <w:marBottom w:val="0"/>
              <w:divBdr>
                <w:top w:val="none" w:sz="0" w:space="0" w:color="auto"/>
                <w:left w:val="none" w:sz="0" w:space="0" w:color="auto"/>
                <w:bottom w:val="none" w:sz="0" w:space="0" w:color="auto"/>
                <w:right w:val="none" w:sz="0" w:space="0" w:color="auto"/>
              </w:divBdr>
            </w:div>
            <w:div w:id="922252397">
              <w:marLeft w:val="0"/>
              <w:marRight w:val="0"/>
              <w:marTop w:val="0"/>
              <w:marBottom w:val="0"/>
              <w:divBdr>
                <w:top w:val="none" w:sz="0" w:space="0" w:color="auto"/>
                <w:left w:val="none" w:sz="0" w:space="0" w:color="auto"/>
                <w:bottom w:val="none" w:sz="0" w:space="0" w:color="auto"/>
                <w:right w:val="none" w:sz="0" w:space="0" w:color="auto"/>
              </w:divBdr>
            </w:div>
            <w:div w:id="1086419194">
              <w:marLeft w:val="0"/>
              <w:marRight w:val="0"/>
              <w:marTop w:val="0"/>
              <w:marBottom w:val="0"/>
              <w:divBdr>
                <w:top w:val="none" w:sz="0" w:space="0" w:color="auto"/>
                <w:left w:val="none" w:sz="0" w:space="0" w:color="auto"/>
                <w:bottom w:val="none" w:sz="0" w:space="0" w:color="auto"/>
                <w:right w:val="none" w:sz="0" w:space="0" w:color="auto"/>
              </w:divBdr>
            </w:div>
            <w:div w:id="1155805374">
              <w:marLeft w:val="0"/>
              <w:marRight w:val="0"/>
              <w:marTop w:val="0"/>
              <w:marBottom w:val="0"/>
              <w:divBdr>
                <w:top w:val="none" w:sz="0" w:space="0" w:color="auto"/>
                <w:left w:val="none" w:sz="0" w:space="0" w:color="auto"/>
                <w:bottom w:val="none" w:sz="0" w:space="0" w:color="auto"/>
                <w:right w:val="none" w:sz="0" w:space="0" w:color="auto"/>
              </w:divBdr>
            </w:div>
            <w:div w:id="1173958312">
              <w:marLeft w:val="0"/>
              <w:marRight w:val="0"/>
              <w:marTop w:val="0"/>
              <w:marBottom w:val="0"/>
              <w:divBdr>
                <w:top w:val="none" w:sz="0" w:space="0" w:color="auto"/>
                <w:left w:val="none" w:sz="0" w:space="0" w:color="auto"/>
                <w:bottom w:val="none" w:sz="0" w:space="0" w:color="auto"/>
                <w:right w:val="none" w:sz="0" w:space="0" w:color="auto"/>
              </w:divBdr>
            </w:div>
            <w:div w:id="1374383593">
              <w:marLeft w:val="0"/>
              <w:marRight w:val="0"/>
              <w:marTop w:val="0"/>
              <w:marBottom w:val="0"/>
              <w:divBdr>
                <w:top w:val="none" w:sz="0" w:space="0" w:color="auto"/>
                <w:left w:val="none" w:sz="0" w:space="0" w:color="auto"/>
                <w:bottom w:val="none" w:sz="0" w:space="0" w:color="auto"/>
                <w:right w:val="none" w:sz="0" w:space="0" w:color="auto"/>
              </w:divBdr>
            </w:div>
            <w:div w:id="1538160213">
              <w:marLeft w:val="0"/>
              <w:marRight w:val="0"/>
              <w:marTop w:val="0"/>
              <w:marBottom w:val="0"/>
              <w:divBdr>
                <w:top w:val="none" w:sz="0" w:space="0" w:color="auto"/>
                <w:left w:val="none" w:sz="0" w:space="0" w:color="auto"/>
                <w:bottom w:val="none" w:sz="0" w:space="0" w:color="auto"/>
                <w:right w:val="none" w:sz="0" w:space="0" w:color="auto"/>
              </w:divBdr>
            </w:div>
            <w:div w:id="1790318933">
              <w:marLeft w:val="0"/>
              <w:marRight w:val="0"/>
              <w:marTop w:val="0"/>
              <w:marBottom w:val="0"/>
              <w:divBdr>
                <w:top w:val="none" w:sz="0" w:space="0" w:color="auto"/>
                <w:left w:val="none" w:sz="0" w:space="0" w:color="auto"/>
                <w:bottom w:val="none" w:sz="0" w:space="0" w:color="auto"/>
                <w:right w:val="none" w:sz="0" w:space="0" w:color="auto"/>
              </w:divBdr>
            </w:div>
            <w:div w:id="1966883439">
              <w:marLeft w:val="0"/>
              <w:marRight w:val="0"/>
              <w:marTop w:val="0"/>
              <w:marBottom w:val="0"/>
              <w:divBdr>
                <w:top w:val="none" w:sz="0" w:space="0" w:color="auto"/>
                <w:left w:val="none" w:sz="0" w:space="0" w:color="auto"/>
                <w:bottom w:val="none" w:sz="0" w:space="0" w:color="auto"/>
                <w:right w:val="none" w:sz="0" w:space="0" w:color="auto"/>
              </w:divBdr>
            </w:div>
            <w:div w:id="206328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30036">
      <w:bodyDiv w:val="1"/>
      <w:marLeft w:val="0"/>
      <w:marRight w:val="0"/>
      <w:marTop w:val="0"/>
      <w:marBottom w:val="0"/>
      <w:divBdr>
        <w:top w:val="none" w:sz="0" w:space="0" w:color="auto"/>
        <w:left w:val="none" w:sz="0" w:space="0" w:color="auto"/>
        <w:bottom w:val="none" w:sz="0" w:space="0" w:color="auto"/>
        <w:right w:val="none" w:sz="0" w:space="0" w:color="auto"/>
      </w:divBdr>
    </w:div>
    <w:div w:id="1665433020">
      <w:bodyDiv w:val="1"/>
      <w:marLeft w:val="0"/>
      <w:marRight w:val="0"/>
      <w:marTop w:val="0"/>
      <w:marBottom w:val="0"/>
      <w:divBdr>
        <w:top w:val="none" w:sz="0" w:space="0" w:color="auto"/>
        <w:left w:val="none" w:sz="0" w:space="0" w:color="auto"/>
        <w:bottom w:val="none" w:sz="0" w:space="0" w:color="auto"/>
        <w:right w:val="none" w:sz="0" w:space="0" w:color="auto"/>
      </w:divBdr>
      <w:divsChild>
        <w:div w:id="279650309">
          <w:marLeft w:val="0"/>
          <w:marRight w:val="0"/>
          <w:marTop w:val="0"/>
          <w:marBottom w:val="0"/>
          <w:divBdr>
            <w:top w:val="none" w:sz="0" w:space="0" w:color="auto"/>
            <w:left w:val="none" w:sz="0" w:space="0" w:color="auto"/>
            <w:bottom w:val="none" w:sz="0" w:space="0" w:color="auto"/>
            <w:right w:val="none" w:sz="0" w:space="0" w:color="auto"/>
          </w:divBdr>
        </w:div>
      </w:divsChild>
    </w:div>
    <w:div w:id="1749379504">
      <w:bodyDiv w:val="1"/>
      <w:marLeft w:val="0"/>
      <w:marRight w:val="0"/>
      <w:marTop w:val="0"/>
      <w:marBottom w:val="0"/>
      <w:divBdr>
        <w:top w:val="none" w:sz="0" w:space="0" w:color="auto"/>
        <w:left w:val="none" w:sz="0" w:space="0" w:color="auto"/>
        <w:bottom w:val="none" w:sz="0" w:space="0" w:color="auto"/>
        <w:right w:val="none" w:sz="0" w:space="0" w:color="auto"/>
      </w:divBdr>
    </w:div>
    <w:div w:id="1961571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oleObject" Target="embeddings/oleObject2.bin"/><Relationship Id="rId3" Type="http://schemas.openxmlformats.org/officeDocument/2006/relationships/settings" Target="settings.xml"/><Relationship Id="rId21" Type="http://schemas.openxmlformats.org/officeDocument/2006/relationships/hyperlink" Target="http://www.reuters.com/" TargetMode="Externa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5.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2.jpe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4.emf"/><Relationship Id="rId28" Type="http://schemas.openxmlformats.org/officeDocument/2006/relationships/footer" Target="footer1.xml"/><Relationship Id="rId10" Type="http://schemas.openxmlformats.org/officeDocument/2006/relationships/hyperlink" Target="http://itmanagement.earthweb.com/feedback.php/http:/itmanagement.earthweb.com/mowi/article.php/3686606" TargetMode="External"/><Relationship Id="rId19" Type="http://schemas.openxmlformats.org/officeDocument/2006/relationships/hyperlink" Target="http://www.msnbc.msn.com/id/19640971/displaymode/1176/rstry/19640819/" TargetMode="External"/><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40</Pages>
  <Words>11563</Words>
  <Characters>65912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Professional Report</vt:lpstr>
    </vt:vector>
  </TitlesOfParts>
  <Company/>
  <LinksUpToDate>false</LinksUpToDate>
  <CharactersWithSpaces>77321</CharactersWithSpaces>
  <SharedDoc>false</SharedDoc>
  <HLinks>
    <vt:vector size="108" baseType="variant">
      <vt:variant>
        <vt:i4>3407986</vt:i4>
      </vt:variant>
      <vt:variant>
        <vt:i4>120</vt:i4>
      </vt:variant>
      <vt:variant>
        <vt:i4>0</vt:i4>
      </vt:variant>
      <vt:variant>
        <vt:i4>5</vt:i4>
      </vt:variant>
      <vt:variant>
        <vt:lpwstr>http://www.reuters.com/</vt:lpwstr>
      </vt:variant>
      <vt:variant>
        <vt:lpwstr/>
      </vt:variant>
      <vt:variant>
        <vt:i4>3407986</vt:i4>
      </vt:variant>
      <vt:variant>
        <vt:i4>117</vt:i4>
      </vt:variant>
      <vt:variant>
        <vt:i4>0</vt:i4>
      </vt:variant>
      <vt:variant>
        <vt:i4>5</vt:i4>
      </vt:variant>
      <vt:variant>
        <vt:lpwstr>http://www.reuters.com/</vt:lpwstr>
      </vt:variant>
      <vt:variant>
        <vt:lpwstr/>
      </vt:variant>
      <vt:variant>
        <vt:i4>393241</vt:i4>
      </vt:variant>
      <vt:variant>
        <vt:i4>111</vt:i4>
      </vt:variant>
      <vt:variant>
        <vt:i4>0</vt:i4>
      </vt:variant>
      <vt:variant>
        <vt:i4>5</vt:i4>
      </vt:variant>
      <vt:variant>
        <vt:lpwstr>http://www.msnbc.msn.com/id/19640971/displaymode/1176/rstry/19640819/</vt:lpwstr>
      </vt:variant>
      <vt:variant>
        <vt:lpwstr/>
      </vt:variant>
      <vt:variant>
        <vt:i4>3080293</vt:i4>
      </vt:variant>
      <vt:variant>
        <vt:i4>87</vt:i4>
      </vt:variant>
      <vt:variant>
        <vt:i4>0</vt:i4>
      </vt:variant>
      <vt:variant>
        <vt:i4>5</vt:i4>
      </vt:variant>
      <vt:variant>
        <vt:lpwstr>http://itmanagement.earthweb.com/feedback.php/http:/itmanagement.earthweb.com/mowi/article.php/3686606</vt:lpwstr>
      </vt:variant>
      <vt:variant>
        <vt:lpwstr/>
      </vt:variant>
      <vt:variant>
        <vt:i4>1376316</vt:i4>
      </vt:variant>
      <vt:variant>
        <vt:i4>80</vt:i4>
      </vt:variant>
      <vt:variant>
        <vt:i4>0</vt:i4>
      </vt:variant>
      <vt:variant>
        <vt:i4>5</vt:i4>
      </vt:variant>
      <vt:variant>
        <vt:lpwstr/>
      </vt:variant>
      <vt:variant>
        <vt:lpwstr>_Toc172965990</vt:lpwstr>
      </vt:variant>
      <vt:variant>
        <vt:i4>1310780</vt:i4>
      </vt:variant>
      <vt:variant>
        <vt:i4>74</vt:i4>
      </vt:variant>
      <vt:variant>
        <vt:i4>0</vt:i4>
      </vt:variant>
      <vt:variant>
        <vt:i4>5</vt:i4>
      </vt:variant>
      <vt:variant>
        <vt:lpwstr/>
      </vt:variant>
      <vt:variant>
        <vt:lpwstr>_Toc172965989</vt:lpwstr>
      </vt:variant>
      <vt:variant>
        <vt:i4>1310780</vt:i4>
      </vt:variant>
      <vt:variant>
        <vt:i4>68</vt:i4>
      </vt:variant>
      <vt:variant>
        <vt:i4>0</vt:i4>
      </vt:variant>
      <vt:variant>
        <vt:i4>5</vt:i4>
      </vt:variant>
      <vt:variant>
        <vt:lpwstr/>
      </vt:variant>
      <vt:variant>
        <vt:lpwstr>_Toc172965988</vt:lpwstr>
      </vt:variant>
      <vt:variant>
        <vt:i4>1310780</vt:i4>
      </vt:variant>
      <vt:variant>
        <vt:i4>62</vt:i4>
      </vt:variant>
      <vt:variant>
        <vt:i4>0</vt:i4>
      </vt:variant>
      <vt:variant>
        <vt:i4>5</vt:i4>
      </vt:variant>
      <vt:variant>
        <vt:lpwstr/>
      </vt:variant>
      <vt:variant>
        <vt:lpwstr>_Toc172965987</vt:lpwstr>
      </vt:variant>
      <vt:variant>
        <vt:i4>1310780</vt:i4>
      </vt:variant>
      <vt:variant>
        <vt:i4>56</vt:i4>
      </vt:variant>
      <vt:variant>
        <vt:i4>0</vt:i4>
      </vt:variant>
      <vt:variant>
        <vt:i4>5</vt:i4>
      </vt:variant>
      <vt:variant>
        <vt:lpwstr/>
      </vt:variant>
      <vt:variant>
        <vt:lpwstr>_Toc172965986</vt:lpwstr>
      </vt:variant>
      <vt:variant>
        <vt:i4>1310780</vt:i4>
      </vt:variant>
      <vt:variant>
        <vt:i4>50</vt:i4>
      </vt:variant>
      <vt:variant>
        <vt:i4>0</vt:i4>
      </vt:variant>
      <vt:variant>
        <vt:i4>5</vt:i4>
      </vt:variant>
      <vt:variant>
        <vt:lpwstr/>
      </vt:variant>
      <vt:variant>
        <vt:lpwstr>_Toc172965985</vt:lpwstr>
      </vt:variant>
      <vt:variant>
        <vt:i4>1310780</vt:i4>
      </vt:variant>
      <vt:variant>
        <vt:i4>44</vt:i4>
      </vt:variant>
      <vt:variant>
        <vt:i4>0</vt:i4>
      </vt:variant>
      <vt:variant>
        <vt:i4>5</vt:i4>
      </vt:variant>
      <vt:variant>
        <vt:lpwstr/>
      </vt:variant>
      <vt:variant>
        <vt:lpwstr>_Toc172965983</vt:lpwstr>
      </vt:variant>
      <vt:variant>
        <vt:i4>1310780</vt:i4>
      </vt:variant>
      <vt:variant>
        <vt:i4>38</vt:i4>
      </vt:variant>
      <vt:variant>
        <vt:i4>0</vt:i4>
      </vt:variant>
      <vt:variant>
        <vt:i4>5</vt:i4>
      </vt:variant>
      <vt:variant>
        <vt:lpwstr/>
      </vt:variant>
      <vt:variant>
        <vt:lpwstr>_Toc172965982</vt:lpwstr>
      </vt:variant>
      <vt:variant>
        <vt:i4>1310780</vt:i4>
      </vt:variant>
      <vt:variant>
        <vt:i4>32</vt:i4>
      </vt:variant>
      <vt:variant>
        <vt:i4>0</vt:i4>
      </vt:variant>
      <vt:variant>
        <vt:i4>5</vt:i4>
      </vt:variant>
      <vt:variant>
        <vt:lpwstr/>
      </vt:variant>
      <vt:variant>
        <vt:lpwstr>_Toc172965981</vt:lpwstr>
      </vt:variant>
      <vt:variant>
        <vt:i4>1310780</vt:i4>
      </vt:variant>
      <vt:variant>
        <vt:i4>26</vt:i4>
      </vt:variant>
      <vt:variant>
        <vt:i4>0</vt:i4>
      </vt:variant>
      <vt:variant>
        <vt:i4>5</vt:i4>
      </vt:variant>
      <vt:variant>
        <vt:lpwstr/>
      </vt:variant>
      <vt:variant>
        <vt:lpwstr>_Toc172965980</vt:lpwstr>
      </vt:variant>
      <vt:variant>
        <vt:i4>1769532</vt:i4>
      </vt:variant>
      <vt:variant>
        <vt:i4>20</vt:i4>
      </vt:variant>
      <vt:variant>
        <vt:i4>0</vt:i4>
      </vt:variant>
      <vt:variant>
        <vt:i4>5</vt:i4>
      </vt:variant>
      <vt:variant>
        <vt:lpwstr/>
      </vt:variant>
      <vt:variant>
        <vt:lpwstr>_Toc172965979</vt:lpwstr>
      </vt:variant>
      <vt:variant>
        <vt:i4>1769532</vt:i4>
      </vt:variant>
      <vt:variant>
        <vt:i4>14</vt:i4>
      </vt:variant>
      <vt:variant>
        <vt:i4>0</vt:i4>
      </vt:variant>
      <vt:variant>
        <vt:i4>5</vt:i4>
      </vt:variant>
      <vt:variant>
        <vt:lpwstr/>
      </vt:variant>
      <vt:variant>
        <vt:lpwstr>_Toc172965978</vt:lpwstr>
      </vt:variant>
      <vt:variant>
        <vt:i4>1769532</vt:i4>
      </vt:variant>
      <vt:variant>
        <vt:i4>8</vt:i4>
      </vt:variant>
      <vt:variant>
        <vt:i4>0</vt:i4>
      </vt:variant>
      <vt:variant>
        <vt:i4>5</vt:i4>
      </vt:variant>
      <vt:variant>
        <vt:lpwstr/>
      </vt:variant>
      <vt:variant>
        <vt:lpwstr>_Toc172965977</vt:lpwstr>
      </vt:variant>
      <vt:variant>
        <vt:i4>1769532</vt:i4>
      </vt:variant>
      <vt:variant>
        <vt:i4>2</vt:i4>
      </vt:variant>
      <vt:variant>
        <vt:i4>0</vt:i4>
      </vt:variant>
      <vt:variant>
        <vt:i4>5</vt:i4>
      </vt:variant>
      <vt:variant>
        <vt:lpwstr/>
      </vt:variant>
      <vt:variant>
        <vt:lpwstr>_Toc172965976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Report</dc:title>
  <dc:subject/>
  <dc:creator>desktop</dc:creator>
  <cp:keywords/>
  <dc:description/>
  <cp:lastModifiedBy> </cp:lastModifiedBy>
  <cp:revision>6</cp:revision>
  <dcterms:created xsi:type="dcterms:W3CDTF">2007-07-26T19:04:00Z</dcterms:created>
  <dcterms:modified xsi:type="dcterms:W3CDTF">2007-07-26T19:21:00Z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ies>
</file>